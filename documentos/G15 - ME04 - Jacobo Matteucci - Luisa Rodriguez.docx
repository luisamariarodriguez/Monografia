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Pr>
        <w:drawing>
          <wp:inline distB="0" distT="0" distL="0" distR="0">
            <wp:extent cx="2143007" cy="1030292"/>
            <wp:effectExtent b="0" l="0" r="0" t="0"/>
            <wp:docPr descr="Logotipo&#10;&#10;Descripción generada automáticamente" id="397041632" name="image17.png"/>
            <a:graphic>
              <a:graphicData uri="http://schemas.openxmlformats.org/drawingml/2006/picture">
                <pic:pic>
                  <pic:nvPicPr>
                    <pic:cNvPr descr="Logotipo&#10;&#10;Descripción generada automáticamente" id="0" name="image17.png"/>
                    <pic:cNvPicPr preferRelativeResize="0"/>
                  </pic:nvPicPr>
                  <pic:blipFill>
                    <a:blip r:embed="rId11"/>
                    <a:srcRect b="0" l="0" r="0" t="0"/>
                    <a:stretch>
                      <a:fillRect/>
                    </a:stretch>
                  </pic:blipFill>
                  <pic:spPr>
                    <a:xfrm>
                      <a:off x="0" y="0"/>
                      <a:ext cx="2143007" cy="10302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jc w:val="center"/>
        <w:rPr>
          <w:b w:val="1"/>
        </w:rPr>
      </w:pPr>
      <w:r w:rsidDel="00000000" w:rsidR="00000000" w:rsidRPr="00000000">
        <w:rPr>
          <w:b w:val="1"/>
          <w:rtl w:val="0"/>
        </w:rPr>
        <w:t xml:space="preserve">Evolución PIXAI: Sistema de visión artificial aplicada a la inspección de baldosas </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bookmarkStart w:colFirst="0" w:colLast="0" w:name="_heading=h.gjdgxs" w:id="0"/>
      <w:bookmarkEnd w:id="0"/>
      <w:r w:rsidDel="00000000" w:rsidR="00000000" w:rsidRPr="00000000">
        <w:rPr>
          <w:rtl w:val="0"/>
        </w:rPr>
        <w:t xml:space="preserve">Jacobo Matteucci Lopera</w:t>
      </w:r>
    </w:p>
    <w:p w:rsidR="00000000" w:rsidDel="00000000" w:rsidP="00000000" w:rsidRDefault="00000000" w:rsidRPr="00000000" w14:paraId="00000007">
      <w:pPr>
        <w:jc w:val="center"/>
        <w:rPr/>
      </w:pPr>
      <w:bookmarkStart w:colFirst="0" w:colLast="0" w:name="_heading=h.tzbqi9qrpkc8" w:id="1"/>
      <w:bookmarkEnd w:id="1"/>
      <w:r w:rsidDel="00000000" w:rsidR="00000000" w:rsidRPr="00000000">
        <w:rPr>
          <w:rtl w:val="0"/>
        </w:rPr>
        <w:t xml:space="preserve">Luisa María Rodríguez Cadavid</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Fonts w:ascii="Times New Roman" w:cs="Times New Roman" w:eastAsia="Times New Roman" w:hAnsi="Times New Roman"/>
          <w:sz w:val="24"/>
          <w:szCs w:val="24"/>
          <w:rtl w:val="0"/>
        </w:rPr>
        <w:t xml:space="preserve">Monografía presentada</w:t>
      </w:r>
      <w:r w:rsidDel="00000000" w:rsidR="00000000" w:rsidRPr="00000000">
        <w:rPr>
          <w:rtl w:val="0"/>
        </w:rPr>
        <w:t xml:space="preserve"> para optar al título de </w:t>
      </w:r>
      <w:r w:rsidDel="00000000" w:rsidR="00000000" w:rsidRPr="00000000">
        <w:rPr>
          <w:rFonts w:ascii="Times New Roman" w:cs="Times New Roman" w:eastAsia="Times New Roman" w:hAnsi="Times New Roman"/>
          <w:sz w:val="24"/>
          <w:szCs w:val="24"/>
          <w:rtl w:val="0"/>
        </w:rPr>
        <w:t xml:space="preserve">Especialista en Analítica y Ciencia de Datos</w:t>
      </w:r>
      <w:r w:rsidDel="00000000" w:rsidR="00000000" w:rsidRPr="00000000">
        <w:rPr>
          <w:rtl w:val="0"/>
        </w:rPr>
        <w:t xml:space="preserve"> </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bookmarkStart w:colFirst="0" w:colLast="0" w:name="_heading=h.30j0zll" w:id="2"/>
      <w:bookmarkEnd w:id="2"/>
      <w:r w:rsidDel="00000000" w:rsidR="00000000" w:rsidRPr="00000000">
        <w:rPr>
          <w:rtl w:val="0"/>
        </w:rPr>
        <w:t xml:space="preserve">Asesor</w:t>
        <w:br w:type="textWrapping"/>
        <w:t xml:space="preserve">Nombres completos, </w:t>
      </w:r>
      <w:r w:rsidDel="00000000" w:rsidR="00000000" w:rsidRPr="00000000">
        <w:rPr>
          <w:rFonts w:ascii="Times New Roman" w:cs="Times New Roman" w:eastAsia="Times New Roman" w:hAnsi="Times New Roman"/>
          <w:sz w:val="24"/>
          <w:szCs w:val="24"/>
          <w:rtl w:val="0"/>
        </w:rPr>
        <w:t xml:space="preserve">Título académico más alto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Fonts w:ascii="Times New Roman" w:cs="Times New Roman" w:eastAsia="Times New Roman" w:hAnsi="Times New Roman"/>
          <w:sz w:val="24"/>
          <w:szCs w:val="24"/>
          <w:rtl w:val="0"/>
        </w:rPr>
        <w:t xml:space="preserve">Universidad de Antioquia</w:t>
        <w:br w:type="textWrapping"/>
        <w:t xml:space="preserve">Facultad de Ingeniería</w:t>
      </w:r>
      <w:r w:rsidDel="00000000" w:rsidR="00000000" w:rsidRPr="00000000">
        <w:rPr>
          <w:rtl w:val="0"/>
        </w:rPr>
      </w:r>
    </w:p>
    <w:p w:rsidR="00000000" w:rsidDel="00000000" w:rsidP="00000000" w:rsidRDefault="00000000" w:rsidRPr="00000000" w14:paraId="00000014">
      <w:pPr>
        <w:jc w:val="center"/>
        <w:rPr/>
      </w:pPr>
      <w:bookmarkStart w:colFirst="0" w:colLast="0" w:name="_heading=h.1fob9te" w:id="3"/>
      <w:bookmarkEnd w:id="3"/>
      <w:r w:rsidDel="00000000" w:rsidR="00000000" w:rsidRPr="00000000">
        <w:rPr>
          <w:rFonts w:ascii="Times New Roman" w:cs="Times New Roman" w:eastAsia="Times New Roman" w:hAnsi="Times New Roman"/>
          <w:sz w:val="24"/>
          <w:szCs w:val="24"/>
          <w:rtl w:val="0"/>
        </w:rPr>
        <w:t xml:space="preserve">Especialización en Analítica y Ciencia de Datos</w:t>
      </w: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t xml:space="preserve">Medellín, Antioquia, Colombia</w:t>
      </w:r>
    </w:p>
    <w:p w:rsidR="00000000" w:rsidDel="00000000" w:rsidP="00000000" w:rsidRDefault="00000000" w:rsidRPr="00000000" w14:paraId="00000016">
      <w:pPr>
        <w:jc w:val="center"/>
        <w:rPr>
          <w:color w:val="2b579a"/>
          <w:shd w:fill="e6e6e6" w:val="clear"/>
        </w:rPr>
      </w:pPr>
      <w:r w:rsidDel="00000000" w:rsidR="00000000" w:rsidRPr="00000000">
        <w:rPr>
          <w:rtl w:val="0"/>
        </w:rPr>
        <w:t xml:space="preserve">2023</w:t>
      </w:r>
      <w:r w:rsidDel="00000000" w:rsidR="00000000" w:rsidRPr="00000000">
        <w:rPr>
          <w:rtl w:val="0"/>
        </w:rPr>
      </w:r>
    </w:p>
    <w:p w:rsidR="00000000" w:rsidDel="00000000" w:rsidP="00000000" w:rsidRDefault="00000000" w:rsidRPr="00000000" w14:paraId="00000017">
      <w:pPr>
        <w:jc w:val="center"/>
        <w:rPr/>
      </w:pPr>
      <w:r w:rsidDel="00000000" w:rsidR="00000000" w:rsidRPr="00000000">
        <w:br w:type="page"/>
      </w:r>
      <w:r w:rsidDel="00000000" w:rsidR="00000000" w:rsidRPr="00000000">
        <w:rPr>
          <w:rtl w:val="0"/>
        </w:rPr>
      </w:r>
    </w:p>
    <w:tbl>
      <w:tblPr>
        <w:tblStyle w:val="Table1"/>
        <w:tblW w:w="9404.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51"/>
        <w:gridCol w:w="7053"/>
        <w:tblGridChange w:id="0">
          <w:tblGrid>
            <w:gridCol w:w="2351"/>
            <w:gridCol w:w="7053"/>
          </w:tblGrid>
        </w:tblGridChange>
      </w:tblGrid>
      <w:tr>
        <w:trPr>
          <w:cantSplit w:val="0"/>
          <w:trHeight w:val="397" w:hRule="atLeast"/>
          <w:tblHeader w:val="0"/>
        </w:trPr>
        <w:tc>
          <w:tcPr>
            <w:tcBorders>
              <w:top w:color="538135" w:space="0" w:sz="12" w:val="single"/>
              <w:bottom w:color="538135" w:space="0" w:sz="12" w:val="single"/>
            </w:tcBorders>
            <w:vAlign w:val="center"/>
          </w:tcPr>
          <w:p w:rsidR="00000000" w:rsidDel="00000000" w:rsidP="00000000" w:rsidRDefault="00000000" w:rsidRPr="00000000" w14:paraId="00000018">
            <w:pPr>
              <w:spacing w:after="60" w:before="60" w:line="240" w:lineRule="auto"/>
              <w:jc w:val="center"/>
              <w:rPr>
                <w:b w:val="1"/>
                <w:sz w:val="20"/>
                <w:szCs w:val="20"/>
              </w:rPr>
            </w:pPr>
            <w:bookmarkStart w:colFirst="0" w:colLast="0" w:name="_heading=h.3znysh7" w:id="4"/>
            <w:bookmarkEnd w:id="4"/>
            <w:r w:rsidDel="00000000" w:rsidR="00000000" w:rsidRPr="00000000">
              <w:rPr>
                <w:b w:val="1"/>
                <w:sz w:val="20"/>
                <w:szCs w:val="20"/>
                <w:rtl w:val="0"/>
              </w:rPr>
              <w:t xml:space="preserve">Cita</w:t>
            </w:r>
          </w:p>
        </w:tc>
        <w:tc>
          <w:tcPr>
            <w:tcBorders>
              <w:top w:color="538135" w:space="0" w:sz="12" w:val="single"/>
              <w:bottom w:color="538135" w:space="0" w:sz="12" w:val="single"/>
            </w:tcBorders>
            <w:vAlign w:val="center"/>
          </w:tcPr>
          <w:p w:rsidR="00000000" w:rsidDel="00000000" w:rsidP="00000000" w:rsidRDefault="00000000" w:rsidRPr="00000000" w14:paraId="00000019">
            <w:pPr>
              <w:spacing w:after="60" w:before="60" w:line="276" w:lineRule="auto"/>
              <w:jc w:val="center"/>
              <w:rPr>
                <w:sz w:val="20"/>
                <w:szCs w:val="20"/>
              </w:rPr>
            </w:pPr>
            <w:r w:rsidDel="00000000" w:rsidR="00000000" w:rsidRPr="00000000">
              <w:rPr>
                <w:sz w:val="20"/>
                <w:szCs w:val="20"/>
                <w:rtl w:val="0"/>
              </w:rPr>
              <w:t xml:space="preserve">(</w:t>
            </w:r>
            <w:r w:rsidDel="00000000" w:rsidR="00000000" w:rsidRPr="00000000">
              <w:rPr>
                <w:rtl w:val="0"/>
              </w:rPr>
              <w:t xml:space="preserve">Matteucci Lopera</w:t>
            </w:r>
            <w:sdt>
              <w:sdtPr>
                <w:tag w:val="goog_rdk_0"/>
              </w:sdtPr>
              <w:sdtContent>
                <w:commentRangeStart w:id="0"/>
              </w:sdtContent>
            </w:sdt>
            <w:r w:rsidDel="00000000" w:rsidR="00000000" w:rsidRPr="00000000">
              <w:rPr>
                <w:sz w:val="20"/>
                <w:szCs w:val="20"/>
                <w:rtl w:val="0"/>
              </w:rPr>
              <w:t xml:space="preserve"> &amp; </w:t>
            </w:r>
            <w:r w:rsidDel="00000000" w:rsidR="00000000" w:rsidRPr="00000000">
              <w:rPr>
                <w:rtl w:val="0"/>
              </w:rPr>
              <w:t xml:space="preserve">Rodríguez Cadavid</w:t>
            </w:r>
            <w:r w:rsidDel="00000000" w:rsidR="00000000" w:rsidRPr="00000000">
              <w:rPr>
                <w:sz w:val="20"/>
                <w:szCs w:val="20"/>
                <w:rtl w:val="0"/>
              </w:rPr>
              <w:t xml:space="preserve">, </w:t>
            </w:r>
            <w:commentRangeEnd w:id="0"/>
            <w:r w:rsidDel="00000000" w:rsidR="00000000" w:rsidRPr="00000000">
              <w:commentReference w:id="0"/>
            </w:r>
            <w:r w:rsidDel="00000000" w:rsidR="00000000" w:rsidRPr="00000000">
              <w:rPr>
                <w:sz w:val="20"/>
                <w:szCs w:val="20"/>
                <w:rtl w:val="0"/>
              </w:rPr>
              <w:t xml:space="preserve">2023)</w:t>
            </w:r>
          </w:p>
        </w:tc>
      </w:tr>
      <w:tr>
        <w:trPr>
          <w:cantSplit w:val="0"/>
          <w:trHeight w:val="983" w:hRule="atLeast"/>
          <w:tblHeader w:val="0"/>
        </w:trPr>
        <w:tc>
          <w:tcPr>
            <w:tcBorders>
              <w:top w:color="538135" w:space="0" w:sz="12" w:val="single"/>
              <w:bottom w:color="538135" w:space="0" w:sz="12" w:val="single"/>
            </w:tcBorders>
            <w:vAlign w:val="center"/>
          </w:tcPr>
          <w:p w:rsidR="00000000" w:rsidDel="00000000" w:rsidP="00000000" w:rsidRDefault="00000000" w:rsidRPr="00000000" w14:paraId="0000001A">
            <w:pPr>
              <w:spacing w:before="60" w:line="240" w:lineRule="auto"/>
              <w:jc w:val="center"/>
              <w:rPr>
                <w:b w:val="1"/>
                <w:sz w:val="20"/>
                <w:szCs w:val="20"/>
              </w:rPr>
            </w:pPr>
            <w:r w:rsidDel="00000000" w:rsidR="00000000" w:rsidRPr="00000000">
              <w:rPr>
                <w:b w:val="1"/>
                <w:sz w:val="20"/>
                <w:szCs w:val="20"/>
                <w:rtl w:val="0"/>
              </w:rPr>
              <w:t xml:space="preserve">Referencia</w:t>
            </w:r>
          </w:p>
          <w:p w:rsidR="00000000" w:rsidDel="00000000" w:rsidP="00000000" w:rsidRDefault="00000000" w:rsidRPr="00000000" w14:paraId="0000001B">
            <w:pPr>
              <w:spacing w:line="240" w:lineRule="auto"/>
              <w:jc w:val="center"/>
              <w:rPr>
                <w:sz w:val="20"/>
                <w:szCs w:val="20"/>
              </w:rPr>
            </w:pPr>
            <w:r w:rsidDel="00000000" w:rsidR="00000000" w:rsidRPr="00000000">
              <w:rPr>
                <w:rtl w:val="0"/>
              </w:rPr>
            </w:r>
          </w:p>
          <w:p w:rsidR="00000000" w:rsidDel="00000000" w:rsidP="00000000" w:rsidRDefault="00000000" w:rsidRPr="00000000" w14:paraId="0000001C">
            <w:pPr>
              <w:spacing w:line="240" w:lineRule="auto"/>
              <w:jc w:val="center"/>
              <w:rPr>
                <w:sz w:val="20"/>
                <w:szCs w:val="20"/>
              </w:rPr>
            </w:pPr>
            <w:r w:rsidDel="00000000" w:rsidR="00000000" w:rsidRPr="00000000">
              <w:rPr>
                <w:b w:val="1"/>
                <w:sz w:val="20"/>
                <w:szCs w:val="20"/>
                <w:rtl w:val="0"/>
              </w:rPr>
              <w:t xml:space="preserve">Estilo APA 7 (2020)</w:t>
            </w:r>
            <w:r w:rsidDel="00000000" w:rsidR="00000000" w:rsidRPr="00000000">
              <w:rPr>
                <w:rtl w:val="0"/>
              </w:rPr>
            </w:r>
          </w:p>
        </w:tc>
        <w:tc>
          <w:tcPr>
            <w:tcBorders>
              <w:top w:color="538135" w:space="0" w:sz="12" w:val="single"/>
              <w:bottom w:color="538135" w:space="0" w:sz="12" w:val="single"/>
            </w:tcBorders>
          </w:tcPr>
          <w:p w:rsidR="00000000" w:rsidDel="00000000" w:rsidP="00000000" w:rsidRDefault="00000000" w:rsidRPr="00000000" w14:paraId="0000001D">
            <w:pPr>
              <w:spacing w:after="60" w:before="60" w:line="276" w:lineRule="auto"/>
              <w:ind w:left="709" w:hanging="709"/>
              <w:rPr>
                <w:sz w:val="20"/>
                <w:szCs w:val="20"/>
              </w:rPr>
            </w:pPr>
            <w:r w:rsidDel="00000000" w:rsidR="00000000" w:rsidRPr="00000000">
              <w:rPr>
                <w:rtl w:val="0"/>
              </w:rPr>
              <w:t xml:space="preserve">Matteucci Lopera</w:t>
            </w:r>
            <w:sdt>
              <w:sdtPr>
                <w:tag w:val="goog_rdk_1"/>
              </w:sdtPr>
              <w:sdtContent>
                <w:commentRangeStart w:id="1"/>
              </w:sdtContent>
            </w:sdt>
            <w:r w:rsidDel="00000000" w:rsidR="00000000" w:rsidRPr="00000000">
              <w:rPr>
                <w:sz w:val="20"/>
                <w:szCs w:val="20"/>
                <w:rtl w:val="0"/>
              </w:rPr>
              <w:t xml:space="preserve">, </w:t>
            </w:r>
            <w:r w:rsidDel="00000000" w:rsidR="00000000" w:rsidRPr="00000000">
              <w:rPr>
                <w:rtl w:val="0"/>
              </w:rPr>
              <w:t xml:space="preserve">J</w:t>
            </w:r>
            <w:r w:rsidDel="00000000" w:rsidR="00000000" w:rsidRPr="00000000">
              <w:rPr>
                <w:sz w:val="20"/>
                <w:szCs w:val="20"/>
                <w:rtl w:val="0"/>
              </w:rPr>
              <w:t xml:space="preserve">., &amp; </w:t>
            </w:r>
            <w:commentRangeEnd w:id="1"/>
            <w:r w:rsidDel="00000000" w:rsidR="00000000" w:rsidRPr="00000000">
              <w:commentReference w:id="1"/>
            </w:r>
            <w:sdt>
              <w:sdtPr>
                <w:tag w:val="goog_rdk_2"/>
              </w:sdtPr>
              <w:sdtContent>
                <w:commentRangeStart w:id="2"/>
              </w:sdtContent>
            </w:sdt>
            <w:r w:rsidDel="00000000" w:rsidR="00000000" w:rsidRPr="00000000">
              <w:rPr>
                <w:rtl w:val="0"/>
              </w:rPr>
              <w:t xml:space="preserve">Rodríguez Cadavid</w:t>
            </w:r>
            <w:commentRangeEnd w:id="2"/>
            <w:r w:rsidDel="00000000" w:rsidR="00000000" w:rsidRPr="00000000">
              <w:commentReference w:id="2"/>
            </w:r>
            <w:sdt>
              <w:sdtPr>
                <w:tag w:val="goog_rdk_3"/>
              </w:sdtPr>
              <w:sdtContent>
                <w:commentRangeStart w:id="3"/>
              </w:sdtContent>
            </w:sdt>
            <w:r w:rsidDel="00000000" w:rsidR="00000000" w:rsidRPr="00000000">
              <w:rPr>
                <w:sz w:val="20"/>
                <w:szCs w:val="20"/>
                <w:rtl w:val="0"/>
              </w:rPr>
              <w:t xml:space="preserve">, </w:t>
            </w:r>
            <w:r w:rsidDel="00000000" w:rsidR="00000000" w:rsidRPr="00000000">
              <w:rPr>
                <w:rtl w:val="0"/>
              </w:rPr>
              <w:t xml:space="preserve">L</w:t>
            </w:r>
            <w:r w:rsidDel="00000000" w:rsidR="00000000" w:rsidRPr="00000000">
              <w:rPr>
                <w:sz w:val="20"/>
                <w:szCs w:val="20"/>
                <w:rtl w:val="0"/>
              </w:rPr>
              <w:t xml:space="preserve">. </w:t>
            </w:r>
            <w:r w:rsidDel="00000000" w:rsidR="00000000" w:rsidRPr="00000000">
              <w:rPr>
                <w:rtl w:val="0"/>
              </w:rPr>
              <w:t xml:space="preserve">M</w:t>
            </w:r>
            <w:r w:rsidDel="00000000" w:rsidR="00000000" w:rsidRPr="00000000">
              <w:rPr>
                <w:sz w:val="20"/>
                <w:szCs w:val="20"/>
                <w:rtl w:val="0"/>
              </w:rPr>
              <w:t xml:space="preserve">. </w:t>
            </w:r>
            <w:commentRangeEnd w:id="3"/>
            <w:r w:rsidDel="00000000" w:rsidR="00000000" w:rsidRPr="00000000">
              <w:commentReference w:id="3"/>
            </w:r>
            <w:r w:rsidDel="00000000" w:rsidR="00000000" w:rsidRPr="00000000">
              <w:rPr>
                <w:sz w:val="20"/>
                <w:szCs w:val="20"/>
                <w:rtl w:val="0"/>
              </w:rPr>
              <w:t xml:space="preserve">(2023). </w:t>
            </w:r>
            <w:r w:rsidDel="00000000" w:rsidR="00000000" w:rsidRPr="00000000">
              <w:rPr>
                <w:i w:val="1"/>
                <w:rtl w:val="0"/>
              </w:rPr>
              <w:t xml:space="preserve">Evolución PIXAI: Sistema de visión artificial aplicada a la inspección de baldosas</w:t>
            </w:r>
            <w:r w:rsidDel="00000000" w:rsidR="00000000" w:rsidRPr="00000000">
              <w:rPr>
                <w:sz w:val="20"/>
                <w:szCs w:val="20"/>
                <w:rtl w:val="0"/>
              </w:rPr>
              <w:t xml:space="preserve">. Universidad de Antioquia, Medellín, Colombia.</w:t>
            </w:r>
          </w:p>
        </w:tc>
      </w:tr>
    </w:tbl>
    <w:p w:rsidR="00000000" w:rsidDel="00000000" w:rsidP="00000000" w:rsidRDefault="00000000" w:rsidRPr="00000000" w14:paraId="0000001E">
      <w:pPr>
        <w:jc w:val="left"/>
        <w:rPr>
          <w:b w:val="1"/>
        </w:rPr>
      </w:pPr>
      <w:r w:rsidDel="00000000" w:rsidR="00000000" w:rsidRPr="00000000">
        <w:rPr>
          <w:b w:val="1"/>
        </w:rPr>
        <w:drawing>
          <wp:inline distB="0" distT="0" distL="0" distR="0">
            <wp:extent cx="803637" cy="303715"/>
            <wp:effectExtent b="0" l="0" r="0" t="0"/>
            <wp:docPr id="397041634" name="image23.jpg"/>
            <a:graphic>
              <a:graphicData uri="http://schemas.openxmlformats.org/drawingml/2006/picture">
                <pic:pic>
                  <pic:nvPicPr>
                    <pic:cNvPr id="0" name="image23.jpg"/>
                    <pic:cNvPicPr preferRelativeResize="0"/>
                  </pic:nvPicPr>
                  <pic:blipFill>
                    <a:blip r:embed="rId12"/>
                    <a:srcRect b="0" l="0" r="0" t="0"/>
                    <a:stretch>
                      <a:fillRect/>
                    </a:stretch>
                  </pic:blipFill>
                  <pic:spPr>
                    <a:xfrm>
                      <a:off x="0" y="0"/>
                      <a:ext cx="803637" cy="303715"/>
                    </a:xfrm>
                    <a:prstGeom prst="rect"/>
                    <a:ln/>
                  </pic:spPr>
                </pic:pic>
              </a:graphicData>
            </a:graphic>
          </wp:inline>
        </w:drawing>
      </w:r>
      <w:r w:rsidDel="00000000" w:rsidR="00000000" w:rsidRPr="00000000">
        <w:rPr>
          <w:b w:val="1"/>
          <w:rtl w:val="0"/>
        </w:rPr>
        <w:t xml:space="preserve"> </w:t>
      </w:r>
      <w:r w:rsidDel="00000000" w:rsidR="00000000" w:rsidRPr="00000000">
        <w:rPr/>
        <w:drawing>
          <wp:inline distB="0" distT="0" distL="0" distR="0">
            <wp:extent cx="750563" cy="261288"/>
            <wp:effectExtent b="0" l="0" r="0" t="0"/>
            <wp:docPr descr="Creative Commons en periodismo: qué es y cómo usarlo" id="397041633" name="image20.png"/>
            <a:graphic>
              <a:graphicData uri="http://schemas.openxmlformats.org/drawingml/2006/picture">
                <pic:pic>
                  <pic:nvPicPr>
                    <pic:cNvPr descr="Creative Commons en periodismo: qué es y cómo usarlo" id="0" name="image20.png"/>
                    <pic:cNvPicPr preferRelativeResize="0"/>
                  </pic:nvPicPr>
                  <pic:blipFill>
                    <a:blip r:embed="rId13"/>
                    <a:srcRect b="7722" l="0" r="2980" t="9349"/>
                    <a:stretch>
                      <a:fillRect/>
                    </a:stretch>
                  </pic:blipFill>
                  <pic:spPr>
                    <a:xfrm>
                      <a:off x="0" y="0"/>
                      <a:ext cx="750563" cy="26128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0"/>
          <w:szCs w:val="20"/>
        </w:rPr>
      </w:pPr>
      <w:bookmarkStart w:colFirst="0" w:colLast="0" w:name="_heading=h.2et92p0" w:id="5"/>
      <w:bookmarkEnd w:id="5"/>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0"/>
          <w:szCs w:val="20"/>
        </w:rPr>
      </w:pPr>
      <w:bookmarkStart w:colFirst="0" w:colLast="0" w:name="_heading=h.tyjcwt" w:id="6"/>
      <w:bookmarkEnd w:id="6"/>
      <w:r w:rsidDel="00000000" w:rsidR="00000000" w:rsidRPr="00000000">
        <w:rPr>
          <w:rtl w:val="0"/>
        </w:rPr>
      </w:r>
    </w:p>
    <w:p w:rsidR="00000000" w:rsidDel="00000000" w:rsidP="00000000" w:rsidRDefault="00000000" w:rsidRPr="00000000" w14:paraId="00000021">
      <w:pPr>
        <w:spacing w:after="120" w:before="120" w:line="276" w:lineRule="auto"/>
        <w:jc w:val="left"/>
        <w:rPr>
          <w:sz w:val="20"/>
          <w:szCs w:val="20"/>
        </w:rPr>
      </w:pPr>
      <w:bookmarkStart w:colFirst="0" w:colLast="0" w:name="_heading=h.3dy6vkm" w:id="7"/>
      <w:bookmarkEnd w:id="7"/>
      <w:r w:rsidDel="00000000" w:rsidR="00000000" w:rsidRPr="00000000">
        <w:rPr>
          <w:rFonts w:ascii="Times New Roman" w:cs="Times New Roman" w:eastAsia="Times New Roman" w:hAnsi="Times New Roman"/>
          <w:sz w:val="20"/>
          <w:szCs w:val="20"/>
          <w:rtl w:val="0"/>
        </w:rPr>
        <w:t xml:space="preserve">Especialización en Analítica y Ciencia de Datos</w:t>
      </w:r>
      <w:r w:rsidDel="00000000" w:rsidR="00000000" w:rsidRPr="00000000">
        <w:rPr>
          <w:sz w:val="20"/>
          <w:szCs w:val="20"/>
          <w:rtl w:val="0"/>
        </w:rPr>
        <w:t xml:space="preserve">, </w:t>
      </w:r>
      <w:sdt>
        <w:sdtPr>
          <w:tag w:val="goog_rdk_4"/>
        </w:sdtPr>
        <w:sdtContent>
          <w:commentRangeStart w:id="4"/>
        </w:sdtContent>
      </w:sdt>
      <w:r w:rsidDel="00000000" w:rsidR="00000000" w:rsidRPr="00000000">
        <w:rPr>
          <w:sz w:val="20"/>
          <w:szCs w:val="20"/>
          <w:rtl w:val="0"/>
        </w:rPr>
        <w:t xml:space="preserve">Cohorte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VI</w:t>
      </w:r>
      <w:r w:rsidDel="00000000" w:rsidR="00000000" w:rsidRPr="00000000">
        <w:rPr>
          <w:sz w:val="20"/>
          <w:szCs w:val="20"/>
          <w:rtl w:val="0"/>
        </w:rPr>
        <w:t xml:space="preserve">. </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22">
      <w:pPr>
        <w:spacing w:after="120" w:before="120" w:line="276" w:lineRule="auto"/>
        <w:jc w:val="left"/>
        <w:rPr>
          <w:sz w:val="20"/>
          <w:szCs w:val="20"/>
        </w:rPr>
      </w:pPr>
      <w:r w:rsidDel="00000000" w:rsidR="00000000" w:rsidRPr="00000000">
        <w:rPr>
          <w:rFonts w:ascii="Times New Roman" w:cs="Times New Roman" w:eastAsia="Times New Roman" w:hAnsi="Times New Roman"/>
          <w:sz w:val="20"/>
          <w:szCs w:val="20"/>
          <w:rtl w:val="0"/>
        </w:rPr>
        <w:t xml:space="preserve">Centro de Investigación Ambientales y de Ingeniería (CIA)</w:t>
      </w:r>
      <w:r w:rsidDel="00000000" w:rsidR="00000000" w:rsidRPr="00000000">
        <w:rPr>
          <w:rtl w:val="0"/>
        </w:rPr>
        <w:t xml:space="preserve">.</w:t>
      </w:r>
      <w:r w:rsidDel="00000000" w:rsidR="00000000" w:rsidRPr="00000000">
        <w:rPr>
          <w:sz w:val="20"/>
          <w:szCs w:val="20"/>
          <w:rtl w:val="0"/>
        </w:rPr>
        <w:t xml:space="preserve"> </w:t>
      </w:r>
    </w:p>
    <w:p w:rsidR="00000000" w:rsidDel="00000000" w:rsidP="00000000" w:rsidRDefault="00000000" w:rsidRPr="00000000" w14:paraId="00000023">
      <w:pPr>
        <w:spacing w:after="120" w:before="120" w:line="276" w:lineRule="auto"/>
        <w:jc w:val="left"/>
        <w:rPr>
          <w:sz w:val="20"/>
          <w:szCs w:val="20"/>
        </w:rPr>
      </w:pPr>
      <w:r w:rsidDel="00000000" w:rsidR="00000000" w:rsidRPr="00000000">
        <w:rPr>
          <w:rtl w:val="0"/>
        </w:rPr>
      </w:r>
    </w:p>
    <w:p w:rsidR="00000000" w:rsidDel="00000000" w:rsidP="00000000" w:rsidRDefault="00000000" w:rsidRPr="00000000" w14:paraId="00000024">
      <w:pPr>
        <w:spacing w:after="120" w:before="120" w:line="276" w:lineRule="auto"/>
        <w:jc w:val="left"/>
        <w:rPr>
          <w:sz w:val="20"/>
          <w:szCs w:val="20"/>
        </w:rPr>
      </w:pPr>
      <w:r w:rsidDel="00000000" w:rsidR="00000000" w:rsidRPr="00000000">
        <w:rPr>
          <w:rtl w:val="0"/>
        </w:rPr>
      </w:r>
    </w:p>
    <w:p w:rsidR="00000000" w:rsidDel="00000000" w:rsidP="00000000" w:rsidRDefault="00000000" w:rsidRPr="00000000" w14:paraId="00000025">
      <w:pPr>
        <w:spacing w:line="276" w:lineRule="auto"/>
        <w:jc w:val="left"/>
        <w:rPr>
          <w:sz w:val="20"/>
          <w:szCs w:val="20"/>
        </w:rPr>
      </w:pPr>
      <w:r w:rsidDel="00000000" w:rsidR="00000000" w:rsidRPr="00000000">
        <w:rPr>
          <w:rtl w:val="0"/>
        </w:rPr>
      </w:r>
    </w:p>
    <w:p w:rsidR="00000000" w:rsidDel="00000000" w:rsidP="00000000" w:rsidRDefault="00000000" w:rsidRPr="00000000" w14:paraId="00000026">
      <w:pPr>
        <w:rPr>
          <w:sz w:val="20"/>
          <w:szCs w:val="20"/>
        </w:rPr>
      </w:pPr>
      <w:bookmarkStart w:colFirst="0" w:colLast="0" w:name="_heading=h.1t3h5sf" w:id="8"/>
      <w:bookmarkEnd w:id="8"/>
      <w:r w:rsidDel="00000000" w:rsidR="00000000" w:rsidRPr="00000000">
        <w:rPr>
          <w:rtl w:val="0"/>
        </w:rPr>
      </w:r>
    </w:p>
    <w:tbl>
      <w:tblPr>
        <w:tblStyle w:val="Table2"/>
        <w:tblW w:w="467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0"/>
        <w:gridCol w:w="2268"/>
        <w:tblGridChange w:id="0">
          <w:tblGrid>
            <w:gridCol w:w="2410"/>
            <w:gridCol w:w="2268"/>
          </w:tblGrid>
        </w:tblGridChange>
      </w:tblGrid>
      <w:tr>
        <w:trPr>
          <w:cantSplit w:val="0"/>
          <w:tblHeader w:val="0"/>
        </w:trPr>
        <w:tc>
          <w:tcPr>
            <w:vAlign w:val="center"/>
          </w:tcPr>
          <w:p w:rsidR="00000000" w:rsidDel="00000000" w:rsidP="00000000" w:rsidRDefault="00000000" w:rsidRPr="00000000" w14:paraId="00000027">
            <w:pPr>
              <w:rPr>
                <w:sz w:val="20"/>
                <w:szCs w:val="20"/>
              </w:rPr>
            </w:pPr>
            <w:r w:rsidDel="00000000" w:rsidR="00000000" w:rsidRPr="00000000">
              <w:rPr>
                <w:sz w:val="20"/>
                <w:szCs w:val="20"/>
              </w:rPr>
              <w:drawing>
                <wp:inline distB="0" distT="0" distL="0" distR="0">
                  <wp:extent cx="1254906" cy="452526"/>
                  <wp:effectExtent b="0" l="0" r="0" t="0"/>
                  <wp:docPr id="39704163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1254906" cy="452526"/>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28">
            <w:pPr>
              <w:rPr>
                <w:sz w:val="20"/>
                <w:szCs w:val="20"/>
              </w:rPr>
            </w:pPr>
            <w:r w:rsidDel="00000000" w:rsidR="00000000" w:rsidRPr="00000000">
              <w:rPr>
                <w:sz w:val="20"/>
                <w:szCs w:val="20"/>
              </w:rPr>
              <w:drawing>
                <wp:inline distB="0" distT="0" distL="0" distR="0">
                  <wp:extent cx="1249544" cy="458044"/>
                  <wp:effectExtent b="0" l="0" r="0" t="0"/>
                  <wp:docPr descr="Diagrama&#10;&#10;Descripción generada automáticamente con confianza media" id="397041635" name="image21.png"/>
                  <a:graphic>
                    <a:graphicData uri="http://schemas.openxmlformats.org/drawingml/2006/picture">
                      <pic:pic>
                        <pic:nvPicPr>
                          <pic:cNvPr descr="Diagrama&#10;&#10;Descripción generada automáticamente con confianza media" id="0" name="image21.png"/>
                          <pic:cNvPicPr preferRelativeResize="0"/>
                        </pic:nvPicPr>
                        <pic:blipFill>
                          <a:blip r:embed="rId15"/>
                          <a:srcRect b="26900" l="13612" r="13866" t="26359"/>
                          <a:stretch>
                            <a:fillRect/>
                          </a:stretch>
                        </pic:blipFill>
                        <pic:spPr>
                          <a:xfrm>
                            <a:off x="0" y="0"/>
                            <a:ext cx="1249544" cy="45804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9">
      <w:pPr>
        <w:spacing w:after="120" w:before="120" w:line="240" w:lineRule="auto"/>
        <w:jc w:val="left"/>
        <w:rPr>
          <w:sz w:val="20"/>
          <w:szCs w:val="20"/>
        </w:rPr>
      </w:pPr>
      <w:bookmarkStart w:colFirst="0" w:colLast="0" w:name="_heading=h.4d34og8" w:id="9"/>
      <w:bookmarkEnd w:id="9"/>
      <w:r w:rsidDel="00000000" w:rsidR="00000000" w:rsidRPr="00000000">
        <w:rPr>
          <w:rFonts w:ascii="Times New Roman" w:cs="Times New Roman" w:eastAsia="Times New Roman" w:hAnsi="Times New Roman"/>
          <w:sz w:val="20"/>
          <w:szCs w:val="20"/>
          <w:rtl w:val="0"/>
        </w:rPr>
        <w:t xml:space="preserve">Centro de Documentación Ingeniería (CENDOI)</w:t>
      </w:r>
      <w:r w:rsidDel="00000000" w:rsidR="00000000" w:rsidRPr="00000000">
        <w:rPr>
          <w:rtl w:val="0"/>
        </w:rPr>
      </w:r>
    </w:p>
    <w:p w:rsidR="00000000" w:rsidDel="00000000" w:rsidP="00000000" w:rsidRDefault="00000000" w:rsidRPr="00000000" w14:paraId="0000002A">
      <w:pPr>
        <w:spacing w:after="120" w:before="120" w:line="240" w:lineRule="auto"/>
        <w:rPr>
          <w:b w:val="1"/>
          <w:sz w:val="20"/>
          <w:szCs w:val="20"/>
        </w:rPr>
      </w:pPr>
      <w:r w:rsidDel="00000000" w:rsidR="00000000" w:rsidRPr="00000000">
        <w:rPr>
          <w:rtl w:val="0"/>
        </w:rPr>
      </w:r>
    </w:p>
    <w:p w:rsidR="00000000" w:rsidDel="00000000" w:rsidP="00000000" w:rsidRDefault="00000000" w:rsidRPr="00000000" w14:paraId="0000002B">
      <w:pPr>
        <w:spacing w:after="120" w:before="120" w:line="240" w:lineRule="auto"/>
        <w:rPr>
          <w:sz w:val="20"/>
          <w:szCs w:val="20"/>
        </w:rPr>
      </w:pPr>
      <w:r w:rsidDel="00000000" w:rsidR="00000000" w:rsidRPr="00000000">
        <w:rPr>
          <w:b w:val="1"/>
          <w:sz w:val="20"/>
          <w:szCs w:val="20"/>
          <w:rtl w:val="0"/>
        </w:rPr>
        <w:t xml:space="preserve">Repositorio Institucional:</w:t>
      </w:r>
      <w:r w:rsidDel="00000000" w:rsidR="00000000" w:rsidRPr="00000000">
        <w:rPr>
          <w:sz w:val="20"/>
          <w:szCs w:val="20"/>
          <w:rtl w:val="0"/>
        </w:rPr>
        <w:t xml:space="preserve"> http://bibliotecadigital.udea.edu.co</w:t>
      </w:r>
    </w:p>
    <w:p w:rsidR="00000000" w:rsidDel="00000000" w:rsidP="00000000" w:rsidRDefault="00000000" w:rsidRPr="00000000" w14:paraId="0000002C">
      <w:pPr>
        <w:rPr>
          <w:sz w:val="20"/>
          <w:szCs w:val="20"/>
        </w:rPr>
      </w:pPr>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sz w:val="20"/>
          <w:szCs w:val="20"/>
          <w:rtl w:val="0"/>
        </w:rPr>
        <w:t xml:space="preserve">Universidad de Antioquia - www.udea.edu.co</w:t>
      </w:r>
    </w:p>
    <w:p w:rsidR="00000000" w:rsidDel="00000000" w:rsidP="00000000" w:rsidRDefault="00000000" w:rsidRPr="00000000" w14:paraId="0000002E">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Rector: John Jairo Arboleda Céspedes.</w:t>
      </w:r>
    </w:p>
    <w:p w:rsidR="00000000" w:rsidDel="00000000" w:rsidP="00000000" w:rsidRDefault="00000000" w:rsidRPr="00000000" w14:paraId="0000002F">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Decano: Julio Cesar Saldarriaga Molina</w:t>
      </w:r>
    </w:p>
    <w:p w:rsidR="00000000" w:rsidDel="00000000" w:rsidP="00000000" w:rsidRDefault="00000000" w:rsidRPr="00000000" w14:paraId="00000030">
      <w:pPr>
        <w:jc w:val="left"/>
        <w:rPr>
          <w:sz w:val="20"/>
          <w:szCs w:val="20"/>
        </w:rPr>
      </w:pPr>
      <w:r w:rsidDel="00000000" w:rsidR="00000000" w:rsidRPr="00000000">
        <w:rPr>
          <w:rFonts w:ascii="Times New Roman" w:cs="Times New Roman" w:eastAsia="Times New Roman" w:hAnsi="Times New Roman"/>
          <w:sz w:val="20"/>
          <w:szCs w:val="20"/>
          <w:rtl w:val="0"/>
        </w:rPr>
        <w:t xml:space="preserve">Jefe departamento: Diego José Luis Botia Valderrama</w:t>
      </w:r>
      <w:r w:rsidDel="00000000" w:rsidR="00000000" w:rsidRPr="00000000">
        <w:rPr>
          <w:rtl w:val="0"/>
        </w:rPr>
      </w:r>
    </w:p>
    <w:p w:rsidR="00000000" w:rsidDel="00000000" w:rsidP="00000000" w:rsidRDefault="00000000" w:rsidRPr="00000000" w14:paraId="00000031">
      <w:pPr>
        <w:spacing w:line="276" w:lineRule="auto"/>
        <w:rPr>
          <w:sz w:val="20"/>
          <w:szCs w:val="20"/>
        </w:rPr>
      </w:pPr>
      <w:r w:rsidDel="00000000" w:rsidR="00000000" w:rsidRPr="00000000">
        <w:rPr>
          <w:rtl w:val="0"/>
        </w:rPr>
      </w:r>
    </w:p>
    <w:p w:rsidR="00000000" w:rsidDel="00000000" w:rsidP="00000000" w:rsidRDefault="00000000" w:rsidRPr="00000000" w14:paraId="00000032">
      <w:pPr>
        <w:spacing w:line="276" w:lineRule="auto"/>
        <w:rPr/>
      </w:pPr>
      <w:r w:rsidDel="00000000" w:rsidR="00000000" w:rsidRPr="00000000">
        <w:rPr>
          <w:sz w:val="20"/>
          <w:szCs w:val="20"/>
          <w:rtl w:val="0"/>
        </w:rPr>
        <w:t xml:space="preserve">El contenido de esta obra corresponde al derecho de expresión de los autores y no compromete el pensamiento institucional de la Universidad de Antioquia ni desata su responsabilidad frente a terceros. Los autores asumen la responsabilidad por los derechos de autor y conexos.</w:t>
      </w:r>
      <w:r w:rsidDel="00000000" w:rsidR="00000000" w:rsidRPr="00000000">
        <w:rPr>
          <w:rtl w:val="0"/>
        </w:rPr>
      </w:r>
    </w:p>
    <w:p w:rsidR="00000000" w:rsidDel="00000000" w:rsidP="00000000" w:rsidRDefault="00000000" w:rsidRPr="00000000" w14:paraId="00000033">
      <w:pPr>
        <w:spacing w:after="160" w:line="259" w:lineRule="auto"/>
        <w:jc w:val="left"/>
        <w:rPr>
          <w:b w:val="1"/>
        </w:rPr>
      </w:pPr>
      <w:r w:rsidDel="00000000" w:rsidR="00000000" w:rsidRPr="00000000">
        <w:br w:type="page"/>
      </w:r>
      <w:r w:rsidDel="00000000" w:rsidR="00000000" w:rsidRPr="00000000">
        <w:rPr>
          <w:rtl w:val="0"/>
        </w:rPr>
      </w:r>
    </w:p>
    <w:sdt>
      <w:sdtPr>
        <w:tag w:val="goog_rdk_8"/>
      </w:sdtPr>
      <w:sdtContent>
        <w:p w:rsidR="00000000" w:rsidDel="00000000" w:rsidP="00000000" w:rsidRDefault="00000000" w:rsidRPr="00000000" w14:paraId="00000034">
          <w:pPr>
            <w:jc w:val="center"/>
            <w:rPr>
              <w:del w:author="Author" w:id="0" w:date="2023-10-27T23:34:27Z"/>
              <w:b w:val="1"/>
              <w:sz w:val="20"/>
              <w:szCs w:val="20"/>
            </w:rPr>
          </w:pPr>
          <w:sdt>
            <w:sdtPr>
              <w:tag w:val="goog_rdk_6"/>
            </w:sdtPr>
            <w:sdtContent>
              <w:del w:author="Author" w:id="0" w:date="2023-10-27T23:34:27Z"/>
              <w:sdt>
                <w:sdtPr>
                  <w:tag w:val="goog_rdk_7"/>
                </w:sdtPr>
                <w:sdtContent>
                  <w:commentRangeStart w:id="5"/>
                </w:sdtContent>
              </w:sdt>
              <w:del w:author="Author" w:id="0" w:date="2023-10-27T23:34:27Z">
                <w:r w:rsidDel="00000000" w:rsidR="00000000" w:rsidRPr="00000000">
                  <w:rPr>
                    <w:b w:val="1"/>
                    <w:sz w:val="20"/>
                    <w:szCs w:val="20"/>
                    <w:rtl w:val="0"/>
                  </w:rPr>
                  <w:delText xml:space="preserve">Encabezado</w:delText>
                </w:r>
                <w:commentRangeEnd w:id="5"/>
                <w:r w:rsidDel="00000000" w:rsidR="00000000" w:rsidRPr="00000000">
                  <w:commentReference w:id="5"/>
                </w:r>
                <w:r w:rsidDel="00000000" w:rsidR="00000000" w:rsidRPr="00000000">
                  <w:rPr>
                    <w:rtl w:val="0"/>
                  </w:rPr>
                </w:r>
              </w:del>
            </w:sdtContent>
          </w:sdt>
        </w:p>
      </w:sdtContent>
    </w:sdt>
    <w:p w:rsidR="00000000" w:rsidDel="00000000" w:rsidP="00000000" w:rsidRDefault="00000000" w:rsidRPr="00000000" w14:paraId="00000035">
      <w:pPr>
        <w:jc w:val="center"/>
        <w:rPr>
          <w:b w:val="1"/>
          <w:sz w:val="20"/>
          <w:szCs w:val="20"/>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36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b w:val="1"/>
          <w:rtl w:val="0"/>
        </w:rPr>
        <w:t xml:space="preserve">Dedicatoria</w:t>
      </w: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tabs>
          <w:tab w:val="center" w:leader="none" w:pos="4702"/>
          <w:tab w:val="right" w:leader="none" w:pos="9404"/>
        </w:tabs>
        <w:jc w:val="left"/>
        <w:rPr/>
      </w:pPr>
      <w:r w:rsidDel="00000000" w:rsidR="00000000" w:rsidRPr="00000000">
        <w:rPr>
          <w:rtl w:val="0"/>
        </w:rPr>
        <w:tab/>
        <w:t xml:space="preserve">Texto de dedicatoria centrado.</w:t>
        <w:tab/>
      </w:r>
    </w:p>
    <w:p w:rsidR="00000000" w:rsidDel="00000000" w:rsidP="00000000" w:rsidRDefault="00000000" w:rsidRPr="00000000" w14:paraId="0000003A">
      <w:pPr>
        <w:rPr/>
      </w:pPr>
      <w:r w:rsidDel="00000000" w:rsidR="00000000" w:rsidRPr="00000000">
        <w:rPr>
          <w:rtl w:val="0"/>
        </w:rPr>
        <w:tab/>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tabs>
          <w:tab w:val="left" w:leader="none" w:pos="7305"/>
        </w:tabs>
        <w:rPr/>
      </w:pPr>
      <w:r w:rsidDel="00000000" w:rsidR="00000000" w:rsidRPr="00000000">
        <w:rPr>
          <w:rtl w:val="0"/>
        </w:rPr>
        <w:tab/>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jc w:val="center"/>
        <w:rPr/>
      </w:pPr>
      <w:r w:rsidDel="00000000" w:rsidR="00000000" w:rsidRPr="00000000">
        <w:rPr>
          <w:b w:val="1"/>
          <w:rtl w:val="0"/>
        </w:rPr>
        <w:t xml:space="preserve">Agradecimientos</w:t>
      </w: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t xml:space="preserve">Texto de agradecimientos centrado.</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ab/>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4D">
      <w:pPr>
        <w:jc w:val="center"/>
        <w:rPr>
          <w:b w:val="1"/>
        </w:rPr>
      </w:pPr>
      <w:r w:rsidDel="00000000" w:rsidR="00000000" w:rsidRPr="00000000">
        <w:rPr>
          <w:b w:val="1"/>
          <w:rtl w:val="0"/>
        </w:rPr>
        <w:t xml:space="preserve">Tabla de contenido</w:t>
      </w:r>
    </w:p>
    <w:p w:rsidR="00000000" w:rsidDel="00000000" w:rsidP="00000000" w:rsidRDefault="00000000" w:rsidRPr="00000000" w14:paraId="0000004E">
      <w:pPr>
        <w:spacing w:after="160" w:line="259" w:lineRule="auto"/>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Resumen</w:t>
              <w:tab/>
              <w:t xml:space="preserve">9</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w:t>
              <w:tab/>
              <w:t xml:space="preserve">10</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 w:val="left" w:leader="none" w:pos="442"/>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Descripción del problema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Problema de negocio</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Aproximación desde la analítica de datos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Origen de los datos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Métricas de desempeño</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 w:val="left" w:leader="none" w:pos="442"/>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 general</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Objetivos específicos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 w:val="left" w:leader="none" w:pos="442"/>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Datos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Datos originales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tl w:val="0"/>
            </w:rPr>
            <w:t xml:space="preserve">Datasets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Analítica descriptiva</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 w:val="left" w:leader="none" w:pos="442"/>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Proceso de analítica</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Pipeline principal</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Preprocesamiento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Modelos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Métricas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 w:val="left" w:leader="none" w:pos="442"/>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Metodología</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Baseline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Validación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Iteraciones y evolución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Herramientas</w:t>
              <w:tab/>
              <w:t xml:space="preserve">15</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 w:val="left" w:leader="none" w:pos="442"/>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Resultados y discusión</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Métricas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Evaluación cualitativa</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58"/>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Consideraciones de producción</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 w:val="left" w:leader="none" w:pos="442"/>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Conclusiones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 w:val="left" w:leader="none" w:pos="442"/>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hyperlink>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Recomendaciones</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Referencias</w:t>
              <w:tab/>
              <w:t xml:space="preserve">22</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Anexos</w:t>
              <w:tab/>
              <w:t xml:space="preserve">23</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1. Autoarchivo en Repositorio y documentos de interés</w:t>
              <w:tab/>
              <w:t xml:space="preserve">24</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2. Gestor de citas y referencias de Microsoft Word </w:t>
            </w:r>
          </w:hyperlink>
          <w:hyperlink w:anchor="_heading=h.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6450" cy="229153"/>
                  <wp:effectExtent b="0" l="0" r="0" t="0"/>
                  <wp:docPr descr="Microsoft Word - Wikipedia" id="397041638" name="image18.png"/>
                  <a:graphic>
                    <a:graphicData uri="http://schemas.openxmlformats.org/drawingml/2006/picture">
                      <pic:pic>
                        <pic:nvPicPr>
                          <pic:cNvPr descr="Microsoft Word - Wikipedia" id="0" name="image18.png"/>
                          <pic:cNvPicPr preferRelativeResize="0"/>
                        </pic:nvPicPr>
                        <pic:blipFill>
                          <a:blip r:embed="rId16"/>
                          <a:srcRect b="0" l="0" r="0" t="0"/>
                          <a:stretch>
                            <a:fillRect/>
                          </a:stretch>
                        </pic:blipFill>
                        <pic:spPr>
                          <a:xfrm>
                            <a:off x="0" y="0"/>
                            <a:ext cx="246450" cy="229153"/>
                          </a:xfrm>
                          <a:prstGeom prst="rect"/>
                          <a:ln/>
                        </pic:spPr>
                      </pic:pic>
                    </a:graphicData>
                  </a:graphic>
                </wp:inline>
              </w:drawing>
            </w:r>
          </w:hyperlink>
          <w:hyperlink w:anchor="_heading=h.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3. Citas y referencias de material legal (leyes, decretos, sentencias, etc.)</w:t>
              <w:tab/>
              <w:t xml:space="preserve">27</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4. Ortografía y gramática</w:t>
              <w:tab/>
              <w:t xml:space="preserve">30</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5. Buscar, reemplazar y eliminar espacios (o palabras)</w:t>
              <w:tab/>
              <w:t xml:space="preserve">32</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6. Atajos de teclado útiles en Microsoft Word</w:t>
              <w:tab/>
              <w:t xml:space="preserve">33</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7. Sinónimos y antónimos</w:t>
              <w:tab/>
              <w:t xml:space="preserve">34</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8. Copiar y pegar sin formato</w:t>
              <w:tab/>
              <w:t xml:space="preserve">35</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9. Comparar dos documentos</w:t>
              <w:tab/>
              <w:t xml:space="preserve">36</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10. Control de cambios</w:t>
              <w:tab/>
              <w:t xml:space="preserve">37</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11. Insertar salto de página</w:t>
              <w:tab/>
              <w:t xml:space="preserve">39</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23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12. Recortar y abreviar direcciones web largas</w:t>
              <w:tab/>
              <w:t xml:space="preserve">40</w:t>
            </w:r>
          </w:hyperlink>
          <w:r w:rsidDel="00000000" w:rsidR="00000000" w:rsidRPr="00000000">
            <w:rPr>
              <w:rtl w:val="0"/>
            </w:rPr>
          </w:r>
        </w:p>
        <w:p w:rsidR="00000000" w:rsidDel="00000000" w:rsidP="00000000" w:rsidRDefault="00000000" w:rsidRPr="00000000" w14:paraId="0000007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C">
      <w:pPr>
        <w:jc w:val="center"/>
        <w:rPr>
          <w:b w:val="1"/>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7D">
      <w:pPr>
        <w:jc w:val="center"/>
        <w:rPr>
          <w:b w:val="1"/>
        </w:rPr>
      </w:pPr>
      <w:r w:rsidDel="00000000" w:rsidR="00000000" w:rsidRPr="00000000">
        <w:rPr>
          <w:b w:val="1"/>
          <w:rtl w:val="0"/>
        </w:rPr>
        <w:t xml:space="preserve">Lista de tablas</w:t>
      </w:r>
    </w:p>
    <w:p w:rsidR="00000000" w:rsidDel="00000000" w:rsidP="00000000" w:rsidRDefault="00000000" w:rsidRPr="00000000" w14:paraId="0000007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u6wnt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1 </w:t>
            </w:r>
          </w:hyperlink>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Resultados del test PBQ-SF (Personality Belief Questionnaire Short Form)</w:t>
              <w:tab/>
              <w:t xml:space="preserve">19</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2</w:t>
            </w:r>
          </w:hyperlink>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Características demográficas y tipo de tratamiento de hemodiálisis y diálisis peritoneal con la adherencia (SMAQ) </w:t>
              <w:tab/>
              <w:t xml:space="preserve">20</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3</w:t>
            </w:r>
          </w:hyperlink>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Categorías de la investigación</w:t>
              <w:tab/>
              <w:t xml:space="preserve">21</w:t>
            </w:r>
          </w:hyperlink>
          <w:r w:rsidDel="00000000" w:rsidR="00000000" w:rsidRPr="00000000">
            <w:rPr>
              <w:rtl w:val="0"/>
            </w:rPr>
          </w:r>
        </w:p>
        <w:p w:rsidR="00000000" w:rsidDel="00000000" w:rsidP="00000000" w:rsidRDefault="00000000" w:rsidRPr="00000000" w14:paraId="00000082">
          <w:pPr>
            <w:jc w:val="cente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3">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84">
      <w:pPr>
        <w:jc w:val="center"/>
        <w:rPr>
          <w:b w:val="1"/>
        </w:rPr>
      </w:pPr>
      <w:r w:rsidDel="00000000" w:rsidR="00000000" w:rsidRPr="00000000">
        <w:rPr>
          <w:b w:val="1"/>
          <w:rtl w:val="0"/>
        </w:rPr>
        <w:t xml:space="preserve">Lista de figuras</w:t>
      </w:r>
    </w:p>
    <w:p w:rsidR="00000000" w:rsidDel="00000000" w:rsidP="00000000" w:rsidRDefault="00000000" w:rsidRPr="00000000" w14:paraId="0000008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r0uhx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w:t>
            </w:r>
          </w:hyperlink>
          <w:hyperlink w:anchor="_heading=h.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Portada Normas APA séptima edición 2020 en inglés</w:t>
              <w:tab/>
              <w:t xml:space="preserve">22</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w:t>
            </w:r>
          </w:hyperlink>
          <w:hyperlink w:anchor="_heading=h.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Logo Universidad de Antioquia</w:t>
              <w:tab/>
              <w:t xml:space="preserve">22</w:t>
            </w:r>
          </w:hyperlink>
          <w:r w:rsidDel="00000000" w:rsidR="00000000" w:rsidRPr="00000000">
            <w:rPr>
              <w:rtl w:val="0"/>
            </w:rPr>
          </w:r>
        </w:p>
        <w:p w:rsidR="00000000" w:rsidDel="00000000" w:rsidP="00000000" w:rsidRDefault="00000000" w:rsidRPr="00000000" w14:paraId="0000008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8D">
      <w:pPr>
        <w:jc w:val="center"/>
        <w:rPr>
          <w:b w:val="1"/>
        </w:rPr>
      </w:pPr>
      <w:bookmarkStart w:colFirst="0" w:colLast="0" w:name="_heading=h.2s8eyo1" w:id="10"/>
      <w:bookmarkEnd w:id="10"/>
      <w:r w:rsidDel="00000000" w:rsidR="00000000" w:rsidRPr="00000000">
        <w:rPr>
          <w:b w:val="1"/>
          <w:rtl w:val="0"/>
        </w:rPr>
        <w:t xml:space="preserve">Siglas, acrónimos y abreviaturas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b w:val="1"/>
          <w:rtl w:val="0"/>
        </w:rPr>
        <w:t xml:space="preserve">APA</w:t>
      </w:r>
      <w:r w:rsidDel="00000000" w:rsidR="00000000" w:rsidRPr="00000000">
        <w:rPr>
          <w:rtl w:val="0"/>
        </w:rPr>
        <w:tab/>
        <w:tab/>
        <w:tab/>
        <w:t xml:space="preserve">American Psychological Association</w:t>
      </w:r>
    </w:p>
    <w:p w:rsidR="00000000" w:rsidDel="00000000" w:rsidP="00000000" w:rsidRDefault="00000000" w:rsidRPr="00000000" w14:paraId="00000090">
      <w:pPr>
        <w:rPr/>
      </w:pPr>
      <w:r w:rsidDel="00000000" w:rsidR="00000000" w:rsidRPr="00000000">
        <w:rPr>
          <w:b w:val="1"/>
          <w:rtl w:val="0"/>
        </w:rPr>
        <w:t xml:space="preserve">Cms.</w:t>
      </w:r>
      <w:r w:rsidDel="00000000" w:rsidR="00000000" w:rsidRPr="00000000">
        <w:rPr>
          <w:rtl w:val="0"/>
        </w:rPr>
        <w:tab/>
        <w:tab/>
        <w:tab/>
        <w:t xml:space="preserve">Centímetros</w:t>
      </w:r>
    </w:p>
    <w:p w:rsidR="00000000" w:rsidDel="00000000" w:rsidP="00000000" w:rsidRDefault="00000000" w:rsidRPr="00000000" w14:paraId="00000091">
      <w:pPr>
        <w:rPr/>
      </w:pPr>
      <w:r w:rsidDel="00000000" w:rsidR="00000000" w:rsidRPr="00000000">
        <w:rPr>
          <w:b w:val="1"/>
          <w:rtl w:val="0"/>
        </w:rPr>
        <w:t xml:space="preserve">ERIC</w:t>
      </w:r>
      <w:r w:rsidDel="00000000" w:rsidR="00000000" w:rsidRPr="00000000">
        <w:rPr>
          <w:rtl w:val="0"/>
        </w:rPr>
        <w:tab/>
        <w:tab/>
        <w:tab/>
        <w:t xml:space="preserve">Education Resources Information Center</w:t>
      </w:r>
    </w:p>
    <w:p w:rsidR="00000000" w:rsidDel="00000000" w:rsidP="00000000" w:rsidRDefault="00000000" w:rsidRPr="00000000" w14:paraId="00000092">
      <w:pPr>
        <w:rPr/>
      </w:pPr>
      <w:r w:rsidDel="00000000" w:rsidR="00000000" w:rsidRPr="00000000">
        <w:rPr>
          <w:b w:val="1"/>
          <w:rtl w:val="0"/>
        </w:rPr>
        <w:t xml:space="preserve">Esp.</w:t>
      </w:r>
      <w:r w:rsidDel="00000000" w:rsidR="00000000" w:rsidRPr="00000000">
        <w:rPr>
          <w:rtl w:val="0"/>
        </w:rPr>
        <w:tab/>
        <w:tab/>
        <w:tab/>
        <w:t xml:space="preserve">Especialista</w:t>
      </w:r>
    </w:p>
    <w:p w:rsidR="00000000" w:rsidDel="00000000" w:rsidP="00000000" w:rsidRDefault="00000000" w:rsidRPr="00000000" w14:paraId="00000093">
      <w:pPr>
        <w:rPr/>
      </w:pPr>
      <w:r w:rsidDel="00000000" w:rsidR="00000000" w:rsidRPr="00000000">
        <w:rPr>
          <w:b w:val="1"/>
          <w:rtl w:val="0"/>
        </w:rPr>
        <w:t xml:space="preserve">MP</w:t>
      </w:r>
      <w:r w:rsidDel="00000000" w:rsidR="00000000" w:rsidRPr="00000000">
        <w:rPr>
          <w:rtl w:val="0"/>
        </w:rPr>
        <w:tab/>
        <w:tab/>
        <w:tab/>
        <w:t xml:space="preserve">Magistrado Ponente</w:t>
      </w:r>
    </w:p>
    <w:p w:rsidR="00000000" w:rsidDel="00000000" w:rsidP="00000000" w:rsidRDefault="00000000" w:rsidRPr="00000000" w14:paraId="00000094">
      <w:pPr>
        <w:rPr/>
      </w:pPr>
      <w:r w:rsidDel="00000000" w:rsidR="00000000" w:rsidRPr="00000000">
        <w:rPr>
          <w:b w:val="1"/>
          <w:rtl w:val="0"/>
        </w:rPr>
        <w:t xml:space="preserve">MSc</w:t>
      </w:r>
      <w:r w:rsidDel="00000000" w:rsidR="00000000" w:rsidRPr="00000000">
        <w:rPr>
          <w:rtl w:val="0"/>
        </w:rPr>
        <w:tab/>
        <w:tab/>
        <w:tab/>
        <w:t xml:space="preserve">Magister Scientiae</w:t>
      </w:r>
    </w:p>
    <w:p w:rsidR="00000000" w:rsidDel="00000000" w:rsidP="00000000" w:rsidRDefault="00000000" w:rsidRPr="00000000" w14:paraId="00000095">
      <w:pPr>
        <w:rPr/>
      </w:pPr>
      <w:r w:rsidDel="00000000" w:rsidR="00000000" w:rsidRPr="00000000">
        <w:rPr>
          <w:b w:val="1"/>
          <w:rtl w:val="0"/>
        </w:rPr>
        <w:t xml:space="preserve">Párr.</w:t>
      </w:r>
      <w:r w:rsidDel="00000000" w:rsidR="00000000" w:rsidRPr="00000000">
        <w:rPr>
          <w:rtl w:val="0"/>
        </w:rPr>
        <w:tab/>
        <w:tab/>
        <w:tab/>
        <w:t xml:space="preserve">Párrafo</w:t>
      </w:r>
    </w:p>
    <w:p w:rsidR="00000000" w:rsidDel="00000000" w:rsidP="00000000" w:rsidRDefault="00000000" w:rsidRPr="00000000" w14:paraId="00000096">
      <w:pPr>
        <w:rPr/>
      </w:pPr>
      <w:r w:rsidDel="00000000" w:rsidR="00000000" w:rsidRPr="00000000">
        <w:rPr>
          <w:b w:val="1"/>
          <w:rtl w:val="0"/>
        </w:rPr>
        <w:t xml:space="preserve">PhD</w:t>
      </w:r>
      <w:r w:rsidDel="00000000" w:rsidR="00000000" w:rsidRPr="00000000">
        <w:rPr>
          <w:rtl w:val="0"/>
        </w:rPr>
        <w:tab/>
        <w:tab/>
        <w:tab/>
        <w:t xml:space="preserve">Philosophiae Doctor</w:t>
      </w:r>
    </w:p>
    <w:p w:rsidR="00000000" w:rsidDel="00000000" w:rsidP="00000000" w:rsidRDefault="00000000" w:rsidRPr="00000000" w14:paraId="00000097">
      <w:pPr>
        <w:rPr/>
      </w:pPr>
      <w:r w:rsidDel="00000000" w:rsidR="00000000" w:rsidRPr="00000000">
        <w:rPr>
          <w:b w:val="1"/>
          <w:rtl w:val="0"/>
        </w:rPr>
        <w:t xml:space="preserve">PBQ-SF</w:t>
      </w:r>
      <w:r w:rsidDel="00000000" w:rsidR="00000000" w:rsidRPr="00000000">
        <w:rPr>
          <w:rtl w:val="0"/>
        </w:rPr>
        <w:t xml:space="preserve"> </w:t>
        <w:tab/>
        <w:tab/>
        <w:t xml:space="preserve">Personality Belief Questionnaire Short Form</w:t>
      </w:r>
    </w:p>
    <w:p w:rsidR="00000000" w:rsidDel="00000000" w:rsidP="00000000" w:rsidRDefault="00000000" w:rsidRPr="00000000" w14:paraId="00000098">
      <w:pPr>
        <w:rPr/>
      </w:pPr>
      <w:r w:rsidDel="00000000" w:rsidR="00000000" w:rsidRPr="00000000">
        <w:rPr>
          <w:b w:val="1"/>
          <w:rtl w:val="0"/>
        </w:rPr>
        <w:t xml:space="preserve">PostDoc</w:t>
      </w:r>
      <w:r w:rsidDel="00000000" w:rsidR="00000000" w:rsidRPr="00000000">
        <w:rPr>
          <w:rtl w:val="0"/>
        </w:rPr>
        <w:tab/>
        <w:tab/>
        <w:t xml:space="preserve">PostDoctor</w:t>
      </w:r>
    </w:p>
    <w:p w:rsidR="00000000" w:rsidDel="00000000" w:rsidP="00000000" w:rsidRDefault="00000000" w:rsidRPr="00000000" w14:paraId="00000099">
      <w:pPr>
        <w:rPr/>
      </w:pPr>
      <w:r w:rsidDel="00000000" w:rsidR="00000000" w:rsidRPr="00000000">
        <w:rPr>
          <w:b w:val="1"/>
          <w:rtl w:val="0"/>
        </w:rPr>
        <w:t xml:space="preserve">UdeA</w:t>
      </w:r>
      <w:r w:rsidDel="00000000" w:rsidR="00000000" w:rsidRPr="00000000">
        <w:rPr>
          <w:rtl w:val="0"/>
        </w:rPr>
        <w:tab/>
        <w:tab/>
        <w:tab/>
        <w:t xml:space="preserve">Universidad de Antioquia</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spacing w:after="160" w:line="259" w:lineRule="auto"/>
        <w:jc w:val="left"/>
        <w:rPr>
          <w:b w:val="1"/>
        </w:rPr>
      </w:pPr>
      <w:bookmarkStart w:colFirst="0" w:colLast="0" w:name="_heading=h.17dp8vu" w:id="11"/>
      <w:bookmarkEnd w:id="11"/>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1"/>
        <w:rPr/>
      </w:pPr>
      <w:bookmarkStart w:colFirst="0" w:colLast="0" w:name="_heading=h.3rdcrjn" w:id="12"/>
      <w:bookmarkEnd w:id="12"/>
      <w:r w:rsidDel="00000000" w:rsidR="00000000" w:rsidRPr="00000000">
        <w:rPr>
          <w:rtl w:val="0"/>
        </w:rPr>
        <w:t xml:space="preserve">Resumen</w:t>
      </w:r>
    </w:p>
    <w:p w:rsidR="00000000" w:rsidDel="00000000" w:rsidP="00000000" w:rsidRDefault="00000000" w:rsidRPr="00000000" w14:paraId="000000A8">
      <w:pPr>
        <w:ind w:firstLine="708"/>
        <w:jc w:val="cente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El resumen permite identificar la esencia del escrito, es un abstract. Realiza una descripción general de tu proyecto: qué se persigue, qué datos se tiene, qué estrategia se siguió para las iteraciones, que obstáculos hubo, qué resultados se obtuvieron, etc. La longitud es mínimo 150 y máximo 250 palabras.</w:t>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Incluye al final de dicha página la dirección de los repositorios </w:t>
      </w:r>
      <w:sdt>
        <w:sdtPr>
          <w:tag w:val="goog_rdk_9"/>
        </w:sdtPr>
        <w:sdtContent>
          <w:commentRangeStart w:id="6"/>
        </w:sdtContent>
      </w:sdt>
      <w:r w:rsidDel="00000000" w:rsidR="00000000" w:rsidRPr="00000000">
        <w:rPr>
          <w:rtl w:val="0"/>
        </w:rPr>
        <w:t xml:space="preserve">GitHub</w:t>
      </w:r>
      <w:commentRangeEnd w:id="6"/>
      <w:r w:rsidDel="00000000" w:rsidR="00000000" w:rsidRPr="00000000">
        <w:commentReference w:id="6"/>
      </w:r>
      <w:r w:rsidDel="00000000" w:rsidR="00000000" w:rsidRPr="00000000">
        <w:rPr>
          <w:rtl w:val="0"/>
        </w:rPr>
        <w:t xml:space="preserve">.</w:t>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ind w:left="624" w:firstLine="0"/>
        <w:rPr/>
      </w:pPr>
      <w:r w:rsidDel="00000000" w:rsidR="00000000" w:rsidRPr="00000000">
        <w:rPr>
          <w:i w:val="1"/>
          <w:rtl w:val="0"/>
        </w:rPr>
        <w:t xml:space="preserve">Palabras clave</w:t>
      </w:r>
      <w:r w:rsidDel="00000000" w:rsidR="00000000" w:rsidRPr="00000000">
        <w:rPr>
          <w:rtl w:val="0"/>
        </w:rPr>
        <w:t xml:space="preserve">: palabra 1, palabra 2, palabra 3, palabra 4.</w:t>
      </w:r>
    </w:p>
    <w:p w:rsidR="00000000" w:rsidDel="00000000" w:rsidP="00000000" w:rsidRDefault="00000000" w:rsidRPr="00000000" w14:paraId="000000AE">
      <w:pPr>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rPr/>
      </w:pPr>
      <w:bookmarkStart w:colFirst="0" w:colLast="0" w:name="_heading=h.26in1rg" w:id="13"/>
      <w:bookmarkEnd w:id="13"/>
      <w:r w:rsidDel="00000000" w:rsidR="00000000" w:rsidRPr="00000000">
        <w:rPr>
          <w:rtl w:val="0"/>
        </w:rPr>
        <w:t xml:space="preserve">Abstract</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El abstract es el mismo resumen pero en idioma inglés. Conserva la misma extensión o aproximada, es decir, mínimo 150 y máximo 250 palabras.</w:t>
      </w:r>
    </w:p>
    <w:p w:rsidR="00000000" w:rsidDel="00000000" w:rsidP="00000000" w:rsidRDefault="00000000" w:rsidRPr="00000000" w14:paraId="000000B2">
      <w:pPr>
        <w:ind w:firstLine="708"/>
        <w:rPr>
          <w:color w:val="ff0000"/>
        </w:rPr>
      </w:pPr>
      <w:r w:rsidDel="00000000" w:rsidR="00000000" w:rsidRPr="00000000">
        <w:rPr>
          <w:rtl w:val="0"/>
        </w:rPr>
      </w:r>
    </w:p>
    <w:p w:rsidR="00000000" w:rsidDel="00000000" w:rsidP="00000000" w:rsidRDefault="00000000" w:rsidRPr="00000000" w14:paraId="000000B3">
      <w:pPr>
        <w:ind w:left="624" w:firstLine="0"/>
        <w:rPr/>
      </w:pPr>
      <w:r w:rsidDel="00000000" w:rsidR="00000000" w:rsidRPr="00000000">
        <w:rPr>
          <w:i w:val="1"/>
          <w:rtl w:val="0"/>
        </w:rPr>
        <w:t xml:space="preserve">Keywords</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B4">
      <w:pPr>
        <w:rPr/>
      </w:pPr>
      <w:r w:rsidDel="00000000" w:rsidR="00000000" w:rsidRPr="00000000">
        <w:rPr>
          <w:rtl w:val="0"/>
        </w:rPr>
        <w:t xml:space="preserve"> </w:t>
      </w:r>
    </w:p>
    <w:p w:rsidR="00000000" w:rsidDel="00000000" w:rsidP="00000000" w:rsidRDefault="00000000" w:rsidRPr="00000000" w14:paraId="000000B5">
      <w:pPr>
        <w:tabs>
          <w:tab w:val="left" w:leader="none" w:pos="6787"/>
        </w:tabs>
        <w:rPr/>
      </w:pPr>
      <w:r w:rsidDel="00000000" w:rsidR="00000000" w:rsidRPr="00000000">
        <w:rPr>
          <w:rtl w:val="0"/>
        </w:rPr>
        <w:tab/>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spacing w:after="160" w:line="259" w:lineRule="auto"/>
        <w:jc w:val="left"/>
        <w:rPr>
          <w:b w:val="1"/>
        </w:rPr>
      </w:pPr>
      <w:bookmarkStart w:colFirst="0" w:colLast="0" w:name="_heading=h.lnxbz9" w:id="14"/>
      <w:bookmarkEnd w:id="14"/>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1"/>
        <w:numPr>
          <w:ilvl w:val="0"/>
          <w:numId w:val="6"/>
        </w:numPr>
        <w:ind w:left="720" w:hanging="360"/>
        <w:rPr/>
      </w:pPr>
      <w:bookmarkStart w:colFirst="0" w:colLast="0" w:name="_heading=h.35nkun2" w:id="15"/>
      <w:bookmarkEnd w:id="15"/>
      <w:r w:rsidDel="00000000" w:rsidR="00000000" w:rsidRPr="00000000">
        <w:rPr>
          <w:rtl w:val="0"/>
        </w:rPr>
        <w:t xml:space="preserve">Descripción del problema</w:t>
      </w:r>
    </w:p>
    <w:p w:rsidR="00000000" w:rsidDel="00000000" w:rsidP="00000000" w:rsidRDefault="00000000" w:rsidRPr="00000000" w14:paraId="000000C0">
      <w:pPr>
        <w:ind w:firstLine="708"/>
        <w:rPr/>
      </w:pPr>
      <w:r w:rsidDel="00000000" w:rsidR="00000000" w:rsidRPr="00000000">
        <w:rPr>
          <w:rtl w:val="0"/>
        </w:rPr>
        <w:t xml:space="preserve">En la salida de las decoradoras Inkjet de la empresa Corona se evidenciaba una cantidad significativa de baldosas con defectos estéticos, las cuales eran clasificadas como rotura y no había manera de reparar o resanar. Muchas de estas piezas no se detectaban sino hasta el proceso de clasificación y empaque, generando así una pérdida directa de costo. A finales de 2022 se implementó un modelo de visión artificial en la compañía el cual es capaz de detectar anomalías presentes en las baldosas de la línea con mayor índice de productos defectuosos. El sistema se ubicó estratégicamente entre la decoradora Inkjet y el horno de cocción con el fin de detectar las baldosas con algún defecto para evitar que éstas continúen en la línea de producción y generen sobrecostos innecesarios [Figura 1]. Esta intervención ha servido para disminuir las cantidad de piezas defectuosas que llegan al final del proceso, sin embargo, como el alcance del sistema es de detección de anomalías, no se tiene el detalle del tipo de defecto, posición, tamaño, frecuencia, etc. Limitando la capacidad del proyecto a solo atacar el efecto y no la causa, imposibilitando el control oportuno de las condiciones que dan lugar a los defectos en cuestión.</w:t>
      </w:r>
    </w:p>
    <w:p w:rsidR="00000000" w:rsidDel="00000000" w:rsidP="00000000" w:rsidRDefault="00000000" w:rsidRPr="00000000" w14:paraId="000000C1">
      <w:pPr>
        <w:ind w:firstLine="708"/>
        <w:jc w:val="center"/>
        <w:rPr/>
      </w:pPr>
      <w:r w:rsidDel="00000000" w:rsidR="00000000" w:rsidRPr="00000000">
        <w:rPr/>
        <w:drawing>
          <wp:inline distB="114300" distT="114300" distL="114300" distR="114300">
            <wp:extent cx="4788130" cy="3817563"/>
            <wp:effectExtent b="0" l="0" r="0" t="0"/>
            <wp:docPr id="397041616"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788130" cy="381756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jc w:val="center"/>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Figura 1. Mapa de procesos de baldosa con énfasis en el sistema actual de detección de anomalías</w:t>
      </w:r>
    </w:p>
    <w:p w:rsidR="00000000" w:rsidDel="00000000" w:rsidP="00000000" w:rsidRDefault="00000000" w:rsidRPr="00000000" w14:paraId="000000C3">
      <w:pPr>
        <w:ind w:firstLine="708"/>
        <w:rPr>
          <w:shd w:fill="fff2cc" w:val="clear"/>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pStyle w:val="Heading2"/>
        <w:numPr>
          <w:ilvl w:val="1"/>
          <w:numId w:val="5"/>
        </w:numPr>
        <w:ind w:left="360" w:hanging="360"/>
        <w:rPr/>
      </w:pPr>
      <w:bookmarkStart w:colFirst="0" w:colLast="0" w:name="_heading=h.1ksv4uv" w:id="16"/>
      <w:bookmarkEnd w:id="16"/>
      <w:r w:rsidDel="00000000" w:rsidR="00000000" w:rsidRPr="00000000">
        <w:rPr>
          <w:rtl w:val="0"/>
        </w:rPr>
        <w:t xml:space="preserve"> Problema de negocio</w:t>
      </w:r>
    </w:p>
    <w:p w:rsidR="00000000" w:rsidDel="00000000" w:rsidP="00000000" w:rsidRDefault="00000000" w:rsidRPr="00000000" w14:paraId="000000C6">
      <w:pPr>
        <w:ind w:firstLine="709"/>
        <w:rPr/>
      </w:pPr>
      <w:r w:rsidDel="00000000" w:rsidR="00000000" w:rsidRPr="00000000">
        <w:rPr>
          <w:rtl w:val="0"/>
        </w:rPr>
        <w:t xml:space="preserve">La compañía Corona busca mejorar el control de calidad de baldosas en su línea de producción. Actualmente, la compañía dispone de un sistema que distingue entre baldosas buenas y malas basado en la detección de anomalías. Sin embargo, esta implementación presenta limitaciones al no permitir un análisis detallado para abordar la causa raíz de los defectos según su tipo, reduciendo el alcance del proyecto únicamente a controlar las consecuencias. Por esta razón se hace necesaria una evolución del sistema donde se lleve a cabo la identificación y clasificación precisa de cada tipo de defecto con el fin de consolidar datos esenciales para el monitoreo y ajuste en tiempo real de las variables clave del proceso.</w:t>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pStyle w:val="Heading2"/>
        <w:numPr>
          <w:ilvl w:val="1"/>
          <w:numId w:val="5"/>
        </w:numPr>
        <w:ind w:left="360" w:hanging="360"/>
        <w:rPr/>
      </w:pPr>
      <w:bookmarkStart w:colFirst="0" w:colLast="0" w:name="_heading=h.44sinio" w:id="17"/>
      <w:bookmarkEnd w:id="17"/>
      <w:r w:rsidDel="00000000" w:rsidR="00000000" w:rsidRPr="00000000">
        <w:rPr>
          <w:rtl w:val="0"/>
        </w:rPr>
        <w:t xml:space="preserve"> Aproximación desde la analítica de datos </w:t>
      </w:r>
      <w:r w:rsidDel="00000000" w:rsidR="00000000" w:rsidRPr="00000000">
        <w:rPr>
          <w:rtl w:val="0"/>
        </w:rPr>
      </w:r>
    </w:p>
    <w:p w:rsidR="00000000" w:rsidDel="00000000" w:rsidP="00000000" w:rsidRDefault="00000000" w:rsidRPr="00000000" w14:paraId="000000C9">
      <w:pPr>
        <w:ind w:firstLine="709"/>
        <w:rPr/>
      </w:pPr>
      <w:bookmarkStart w:colFirst="0" w:colLast="0" w:name="_heading=h.3t0gzntqhks8" w:id="18"/>
      <w:bookmarkEnd w:id="18"/>
      <w:r w:rsidDel="00000000" w:rsidR="00000000" w:rsidRPr="00000000">
        <w:rPr>
          <w:rtl w:val="0"/>
        </w:rPr>
        <w:t xml:space="preserve">Se desarrollarán modelos para la clasificación de defectos en baldosas de la línea de producción de Corona. El proceso estándar implica preprocesar las imágenes para mejorar su calidad, aplicar segmentación para identificar las regiones de interés (defectos) y extraer características como tamaño, color y posición. Estas características se utilizarán para consolidar datasets que sirvan para entrenar, evaluar y ajustar los modelos, con el objetivo de disponibilizar un modelo final que se pueda implementar posteriormente en un ambiente de producción. En casos de insuficiente data sobre ciertos defectos, se emplearán técnicas de balanceo como Sobremuestreo (Over-sampling) y SMOTE (Synthetic Minority Over-sampling Technique). </w:t>
      </w: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pStyle w:val="Heading2"/>
        <w:numPr>
          <w:ilvl w:val="1"/>
          <w:numId w:val="5"/>
        </w:numPr>
        <w:ind w:left="360" w:hanging="360"/>
        <w:rPr/>
      </w:pPr>
      <w:bookmarkStart w:colFirst="0" w:colLast="0" w:name="_heading=h.z337ya" w:id="19"/>
      <w:bookmarkEnd w:id="19"/>
      <w:r w:rsidDel="00000000" w:rsidR="00000000" w:rsidRPr="00000000">
        <w:rPr>
          <w:rtl w:val="0"/>
        </w:rPr>
        <w:t xml:space="preserve"> Origen de los datos</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t xml:space="preserve">Los datos provienen de una carpeta que contiene 7,844 imágenes relacionadas con la detección de defectos en diversos formatos de baldosas. Estas imágenes fueron capturadas durante el periodo del 1 al 30 de septiembre de 2023. Cabe destacar que esta fuente de datos será dinámica, ya que la detección se lleva a cabo de manera continua en línea con la producción.</w:t>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pStyle w:val="Heading2"/>
        <w:numPr>
          <w:ilvl w:val="1"/>
          <w:numId w:val="5"/>
        </w:numPr>
        <w:ind w:left="360" w:hanging="360"/>
        <w:rPr/>
      </w:pPr>
      <w:bookmarkStart w:colFirst="0" w:colLast="0" w:name="_heading=h.3j2qqm3" w:id="20"/>
      <w:bookmarkEnd w:id="20"/>
      <w:r w:rsidDel="00000000" w:rsidR="00000000" w:rsidRPr="00000000">
        <w:rPr>
          <w:rtl w:val="0"/>
        </w:rPr>
        <w:t xml:space="preserve"> Métricas de desempeño</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b w:val="1"/>
        </w:rPr>
      </w:pPr>
      <w:r w:rsidDel="00000000" w:rsidR="00000000" w:rsidRPr="00000000">
        <w:rPr>
          <w:b w:val="1"/>
          <w:rtl w:val="0"/>
        </w:rPr>
        <w:t xml:space="preserve">Métricas de negocio:</w:t>
      </w:r>
    </w:p>
    <w:p w:rsidR="00000000" w:rsidDel="00000000" w:rsidP="00000000" w:rsidRDefault="00000000" w:rsidRPr="00000000" w14:paraId="000000D0">
      <w:pPr>
        <w:ind w:firstLine="720"/>
        <w:rPr/>
      </w:pPr>
      <w:r w:rsidDel="00000000" w:rsidR="00000000" w:rsidRPr="00000000">
        <w:rPr>
          <w:rtl w:val="0"/>
        </w:rPr>
        <w:t xml:space="preserve">Al tratarse de la clasificación de defectos en baldosas, los resultados de un modelo tendrán consecuencias directas en la producción, y en última instancia, en el rendimiento financiero del negocio. A continuación, se detallan los KPIs (Todos estos cálculos se hacen bajo el hecho de que la producción ya está sobrevendida, es decir que una vez sale del proceso de empaque ya tiene cliente esperando), y consideraciones para la evaluación del modelo desde la perspectiva empresarial: </w:t>
      </w:r>
    </w:p>
    <w:p w:rsidR="00000000" w:rsidDel="00000000" w:rsidP="00000000" w:rsidRDefault="00000000" w:rsidRPr="00000000" w14:paraId="000000D1">
      <w:pPr>
        <w:numPr>
          <w:ilvl w:val="0"/>
          <w:numId w:val="7"/>
        </w:numPr>
        <w:ind w:left="1440" w:hanging="360"/>
        <w:rPr>
          <w:u w:val="none"/>
        </w:rPr>
      </w:pPr>
      <w:r w:rsidDel="00000000" w:rsidR="00000000" w:rsidRPr="00000000">
        <w:rPr>
          <w:b w:val="1"/>
          <w:rtl w:val="0"/>
        </w:rPr>
        <w:t xml:space="preserve">Datos Iniciales:</w:t>
      </w:r>
      <w:r w:rsidDel="00000000" w:rsidR="00000000" w:rsidRPr="00000000">
        <w:rPr>
          <w:rtl w:val="0"/>
        </w:rPr>
        <w:t xml:space="preserve"> Se muestran los datos iniciales sobre los costos, ganancia, cantidad, entre otros alrededor del impacto del sistema de detección actual.</w:t>
      </w:r>
    </w:p>
    <w:p w:rsidR="00000000" w:rsidDel="00000000" w:rsidP="00000000" w:rsidRDefault="00000000" w:rsidRPr="00000000" w14:paraId="000000D2">
      <w:pPr>
        <w:ind w:left="1440" w:firstLine="0"/>
        <w:rPr/>
      </w:pPr>
      <w:r w:rsidDel="00000000" w:rsidR="00000000" w:rsidRPr="00000000">
        <w:rPr/>
        <w:drawing>
          <wp:inline distB="114300" distT="114300" distL="114300" distR="114300">
            <wp:extent cx="4143375" cy="2000250"/>
            <wp:effectExtent b="0" l="0" r="0" t="0"/>
            <wp:docPr id="39704161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1433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13"/>
        </w:numPr>
        <w:ind w:left="1440" w:hanging="360"/>
        <w:rPr>
          <w:u w:val="none"/>
        </w:rPr>
      </w:pPr>
      <w:r w:rsidDel="00000000" w:rsidR="00000000" w:rsidRPr="00000000">
        <w:rPr>
          <w:b w:val="1"/>
          <w:rtl w:val="0"/>
        </w:rPr>
        <w:t xml:space="preserve">Costo de falsos positivos: </w:t>
      </w:r>
      <w:r w:rsidDel="00000000" w:rsidR="00000000" w:rsidRPr="00000000">
        <w:rPr>
          <w:rtl w:val="0"/>
        </w:rPr>
        <w:t xml:space="preserve">Cada baldosa clasificada incorrectamente como defectuosa cuando en realidad está bien, lleva a pérdidas por la ganancia que podría recogerse una vez se consolide la venta. En este caso viendo los datos de un mes, hemos encontrado varias imágenes tomadas no corresponden a baldosas con defecto como se habla en la sección de calidad de los datos, Está cifra es cercana al 3% de las imágenes tomadas que al final son baldosas rotas</w:t>
      </w:r>
    </w:p>
    <w:p w:rsidR="00000000" w:rsidDel="00000000" w:rsidP="00000000" w:rsidRDefault="00000000" w:rsidRPr="00000000" w14:paraId="000000D4">
      <w:pPr>
        <w:ind w:left="1440" w:firstLine="0"/>
        <w:rPr/>
      </w:pPr>
      <w:r w:rsidDel="00000000" w:rsidR="00000000" w:rsidRPr="00000000">
        <w:rPr/>
        <w:drawing>
          <wp:inline distB="114300" distT="114300" distL="114300" distR="114300">
            <wp:extent cx="3819842" cy="1931576"/>
            <wp:effectExtent b="0" l="0" r="0" t="0"/>
            <wp:docPr id="39704161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819842" cy="193157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4"/>
        </w:numPr>
        <w:ind w:left="1440" w:hanging="360"/>
        <w:rPr/>
      </w:pPr>
      <w:r w:rsidDel="00000000" w:rsidR="00000000" w:rsidRPr="00000000">
        <w:rPr>
          <w:b w:val="1"/>
          <w:rtl w:val="0"/>
        </w:rPr>
        <w:t xml:space="preserve">Costo de falsos negativos:</w:t>
      </w:r>
      <w:r w:rsidDel="00000000" w:rsidR="00000000" w:rsidRPr="00000000">
        <w:rPr>
          <w:rtl w:val="0"/>
        </w:rPr>
        <w:t xml:space="preserve"> Si una baldosa defectuosa es clasificada como buena, implica que la pieza sigue el proceso y solo se detecta en el empaque por lo que se pierde todo el costo desde el sistema de detección hasta el empaque que se pudo evitar. En este caso partimos de la línea base del peso del defecto sobre el total de la planta que pasó de un promedio mensual de 0,94% en 2022 a 0,32% promedio mensual en 2023 en la línea que se tiene el sistema</w:t>
      </w:r>
    </w:p>
    <w:p w:rsidR="00000000" w:rsidDel="00000000" w:rsidP="00000000" w:rsidRDefault="00000000" w:rsidRPr="00000000" w14:paraId="000000D6">
      <w:pPr>
        <w:ind w:left="1440" w:firstLine="0"/>
        <w:rPr/>
      </w:pPr>
      <w:r w:rsidDel="00000000" w:rsidR="00000000" w:rsidRPr="00000000">
        <w:rPr/>
        <w:drawing>
          <wp:inline distB="114300" distT="114300" distL="114300" distR="114300">
            <wp:extent cx="4619625" cy="3476625"/>
            <wp:effectExtent b="0" l="0" r="0" t="0"/>
            <wp:docPr id="397041630"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61962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4"/>
        </w:numPr>
        <w:ind w:left="1440" w:hanging="360"/>
        <w:rPr/>
      </w:pPr>
      <w:r w:rsidDel="00000000" w:rsidR="00000000" w:rsidRPr="00000000">
        <w:rPr>
          <w:b w:val="1"/>
          <w:rtl w:val="0"/>
        </w:rPr>
        <w:t xml:space="preserve">Tiempo de inferencia y rendimiento de producción:</w:t>
      </w:r>
      <w:r w:rsidDel="00000000" w:rsidR="00000000" w:rsidRPr="00000000">
        <w:rPr>
          <w:rtl w:val="0"/>
        </w:rPr>
        <w:t xml:space="preserve"> Si el modelo tarda demasiado en clasificar baldosas, puede convertirse en un cuello de botella en la línea de producción. En este momento las baldosas van a una velocidad de 0,5 metros por segundo ya que recorren una distancia de 5 metros desde la decoradora hasta el pistón de rotura y tardan 10 segundos en el trayecto. En este caso lo importante sería asegurar que el tiempo de inferencia  no pueda afectar dicha velocidad </w:t>
      </w:r>
    </w:p>
    <w:p w:rsidR="00000000" w:rsidDel="00000000" w:rsidP="00000000" w:rsidRDefault="00000000" w:rsidRPr="00000000" w14:paraId="000000D8">
      <w:pPr>
        <w:numPr>
          <w:ilvl w:val="0"/>
          <w:numId w:val="4"/>
        </w:numPr>
        <w:ind w:left="1440" w:hanging="360"/>
        <w:rPr/>
      </w:pPr>
      <w:r w:rsidDel="00000000" w:rsidR="00000000" w:rsidRPr="00000000">
        <w:rPr>
          <w:b w:val="1"/>
          <w:rtl w:val="0"/>
        </w:rPr>
        <w:t xml:space="preserve">Retorno de la Inversión (ROI): </w:t>
      </w:r>
      <w:r w:rsidDel="00000000" w:rsidR="00000000" w:rsidRPr="00000000">
        <w:rPr>
          <w:rtl w:val="0"/>
        </w:rPr>
        <w:t xml:space="preserve">Se deben calcular los costos asociados con la compra de los equipos, el desarrollo, entrenamiento y mantenimiento del modelo y compararlos con los ahorros generados por el sistema en caso de que se quieran montar en otra de las líneas bajo el supuesto de que se encuentra en los mismos estados de defecto y piezas producidas. Se muestra a continuación la inversión estimada con los precios aproximados para la empresa. </w:t>
      </w:r>
    </w:p>
    <w:p w:rsidR="00000000" w:rsidDel="00000000" w:rsidP="00000000" w:rsidRDefault="00000000" w:rsidRPr="00000000" w14:paraId="000000D9">
      <w:pPr>
        <w:numPr>
          <w:ilvl w:val="0"/>
          <w:numId w:val="4"/>
        </w:numPr>
        <w:ind w:left="1440" w:hanging="360"/>
        <w:jc w:val="center"/>
        <w:rPr>
          <w:u w:val="none"/>
        </w:rPr>
      </w:pPr>
      <w:r w:rsidDel="00000000" w:rsidR="00000000" w:rsidRPr="00000000">
        <w:rPr/>
        <w:drawing>
          <wp:inline distB="114300" distT="114300" distL="114300" distR="114300">
            <wp:extent cx="3848100" cy="1562100"/>
            <wp:effectExtent b="0" l="0" r="0" t="0"/>
            <wp:docPr id="39704161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8481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1440" w:firstLine="0"/>
        <w:jc w:val="left"/>
        <w:rPr/>
      </w:pPr>
      <w:r w:rsidDel="00000000" w:rsidR="00000000" w:rsidRPr="00000000">
        <w:rPr>
          <w:rtl w:val="0"/>
        </w:rPr>
        <w:t xml:space="preserve">Para los costos del entrenamiento y mantenimiento del modelo no se tienen datos por lo que no se tendrán en cuenta para el cálculo. Lo siguiente es hablar de los beneficios que ha traído el sistema en la línea implementada</w:t>
      </w:r>
    </w:p>
    <w:p w:rsidR="00000000" w:rsidDel="00000000" w:rsidP="00000000" w:rsidRDefault="00000000" w:rsidRPr="00000000" w14:paraId="000000DB">
      <w:pPr>
        <w:ind w:left="1440" w:firstLine="0"/>
        <w:jc w:val="center"/>
        <w:rPr/>
      </w:pPr>
      <w:r w:rsidDel="00000000" w:rsidR="00000000" w:rsidRPr="00000000">
        <w:rPr/>
        <w:drawing>
          <wp:inline distB="114300" distT="114300" distL="114300" distR="114300">
            <wp:extent cx="1438275" cy="2133600"/>
            <wp:effectExtent b="0" l="0" r="0" t="0"/>
            <wp:docPr id="39704161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4382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1440" w:firstLine="0"/>
        <w:jc w:val="center"/>
        <w:rPr/>
      </w:pPr>
      <w:r w:rsidDel="00000000" w:rsidR="00000000" w:rsidRPr="00000000">
        <w:rPr>
          <w:rtl w:val="0"/>
        </w:rPr>
        <w:t xml:space="preserve">Con estos supuestos y los datos obtenidos procedemos a calcular el Retorno esperado de la inversión:</w:t>
      </w:r>
    </w:p>
    <w:p w:rsidR="00000000" w:rsidDel="00000000" w:rsidP="00000000" w:rsidRDefault="00000000" w:rsidRPr="00000000" w14:paraId="000000DD">
      <w:pPr>
        <w:ind w:left="1440" w:firstLine="0"/>
        <w:jc w:val="center"/>
        <w:rPr/>
      </w:pPr>
      <w:r w:rsidDel="00000000" w:rsidR="00000000" w:rsidRPr="00000000">
        <w:rPr/>
        <w:drawing>
          <wp:inline distB="114300" distT="114300" distL="114300" distR="114300">
            <wp:extent cx="4591050" cy="1362075"/>
            <wp:effectExtent b="0" l="0" r="0" t="0"/>
            <wp:docPr id="39704162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5910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1440" w:firstLine="0"/>
        <w:jc w:val="center"/>
        <w:rPr/>
      </w:pPr>
      <w:r w:rsidDel="00000000" w:rsidR="00000000" w:rsidRPr="00000000">
        <w:rPr>
          <w:rtl w:val="0"/>
        </w:rPr>
      </w:r>
    </w:p>
    <w:p w:rsidR="00000000" w:rsidDel="00000000" w:rsidP="00000000" w:rsidRDefault="00000000" w:rsidRPr="00000000" w14:paraId="000000DF">
      <w:pPr>
        <w:ind w:left="1440" w:firstLine="0"/>
        <w:rPr/>
      </w:pPr>
      <w:r w:rsidDel="00000000" w:rsidR="00000000" w:rsidRPr="00000000">
        <w:rPr>
          <w:rtl w:val="0"/>
        </w:rPr>
      </w:r>
    </w:p>
    <w:p w:rsidR="00000000" w:rsidDel="00000000" w:rsidP="00000000" w:rsidRDefault="00000000" w:rsidRPr="00000000" w14:paraId="000000E0">
      <w:pPr>
        <w:ind w:left="720" w:firstLine="0"/>
        <w:rPr>
          <w:b w:val="1"/>
        </w:rPr>
      </w:pPr>
      <w:r w:rsidDel="00000000" w:rsidR="00000000" w:rsidRPr="00000000">
        <w:rPr>
          <w:b w:val="1"/>
          <w:rtl w:val="0"/>
        </w:rPr>
        <w:t xml:space="preserve">Métricas de machine learning:</w:t>
      </w:r>
    </w:p>
    <w:p w:rsidR="00000000" w:rsidDel="00000000" w:rsidP="00000000" w:rsidRDefault="00000000" w:rsidRPr="00000000" w14:paraId="000000E1">
      <w:pPr>
        <w:ind w:left="720" w:firstLine="0"/>
        <w:rPr/>
      </w:pPr>
      <w:r w:rsidDel="00000000" w:rsidR="00000000" w:rsidRPr="00000000">
        <w:rPr>
          <w:rtl w:val="0"/>
        </w:rPr>
        <w:t xml:space="preserve">Para determinar la efectividad del modelo pondremos en evaluación las siguientes métricas:</w:t>
      </w:r>
    </w:p>
    <w:p w:rsidR="00000000" w:rsidDel="00000000" w:rsidP="00000000" w:rsidRDefault="00000000" w:rsidRPr="00000000" w14:paraId="000000E2">
      <w:pPr>
        <w:numPr>
          <w:ilvl w:val="0"/>
          <w:numId w:val="11"/>
        </w:numPr>
        <w:ind w:left="1440" w:hanging="360"/>
        <w:rPr/>
      </w:pPr>
      <w:r w:rsidDel="00000000" w:rsidR="00000000" w:rsidRPr="00000000">
        <w:rPr>
          <w:b w:val="1"/>
          <w:rtl w:val="0"/>
        </w:rPr>
        <w:t xml:space="preserve">Accuracy: </w:t>
      </w:r>
      <w:r w:rsidDel="00000000" w:rsidR="00000000" w:rsidRPr="00000000">
        <w:rPr>
          <w:rtl w:val="0"/>
        </w:rPr>
        <w:t xml:space="preserve">Mide la proporción de baldosas clasificadas correctamente, ya sean defectuosas o no defectuosas. </w:t>
      </w:r>
    </w:p>
    <w:p w:rsidR="00000000" w:rsidDel="00000000" w:rsidP="00000000" w:rsidRDefault="00000000" w:rsidRPr="00000000" w14:paraId="000000E3">
      <w:pPr>
        <w:numPr>
          <w:ilvl w:val="0"/>
          <w:numId w:val="11"/>
        </w:numPr>
        <w:ind w:left="1440" w:hanging="360"/>
        <w:rPr/>
      </w:pPr>
      <w:r w:rsidDel="00000000" w:rsidR="00000000" w:rsidRPr="00000000">
        <w:rPr>
          <w:b w:val="1"/>
          <w:rtl w:val="0"/>
        </w:rPr>
        <w:t xml:space="preserve">Recall: </w:t>
      </w:r>
      <w:r w:rsidDel="00000000" w:rsidR="00000000" w:rsidRPr="00000000">
        <w:rPr>
          <w:rtl w:val="0"/>
        </w:rPr>
        <w:t xml:space="preserve">Es especialmente crítico en este contexto porque indica qué proporción de baldosas defectuosas fue identificada correctamente por el modelo. Un recall bajo podría significar que se están pasando por alto una cantidad significativa de baldosas defectuosas.</w:t>
      </w:r>
    </w:p>
    <w:p w:rsidR="00000000" w:rsidDel="00000000" w:rsidP="00000000" w:rsidRDefault="00000000" w:rsidRPr="00000000" w14:paraId="000000E4">
      <w:pPr>
        <w:numPr>
          <w:ilvl w:val="0"/>
          <w:numId w:val="11"/>
        </w:numPr>
        <w:ind w:left="1440" w:hanging="360"/>
        <w:rPr/>
      </w:pPr>
      <w:r w:rsidDel="00000000" w:rsidR="00000000" w:rsidRPr="00000000">
        <w:rPr>
          <w:b w:val="1"/>
          <w:rtl w:val="0"/>
        </w:rPr>
        <w:t xml:space="preserve">Precision</w:t>
      </w:r>
      <w:r w:rsidDel="00000000" w:rsidR="00000000" w:rsidRPr="00000000">
        <w:rPr>
          <w:b w:val="1"/>
          <w:rtl w:val="0"/>
        </w:rPr>
        <w:t xml:space="preserve">: </w:t>
      </w:r>
      <w:r w:rsidDel="00000000" w:rsidR="00000000" w:rsidRPr="00000000">
        <w:rPr>
          <w:rtl w:val="0"/>
        </w:rPr>
        <w:t xml:space="preserve">Representa la proporción de baldosas identificadas como defectuosas que realmente lo están. Un valor bajo podría indicar que muchas baldosas sin defectos están siendo clasificadas incorrectamente, lo que podría llevar a un desperdicio innecesario.</w:t>
      </w:r>
    </w:p>
    <w:p w:rsidR="00000000" w:rsidDel="00000000" w:rsidP="00000000" w:rsidRDefault="00000000" w:rsidRPr="00000000" w14:paraId="000000E5">
      <w:pPr>
        <w:numPr>
          <w:ilvl w:val="0"/>
          <w:numId w:val="11"/>
        </w:numPr>
        <w:ind w:left="1440" w:hanging="360"/>
        <w:rPr/>
      </w:pPr>
      <w:r w:rsidDel="00000000" w:rsidR="00000000" w:rsidRPr="00000000">
        <w:rPr>
          <w:b w:val="1"/>
          <w:rtl w:val="0"/>
        </w:rPr>
        <w:t xml:space="preserve">F1-Score: </w:t>
      </w:r>
      <w:r w:rsidDel="00000000" w:rsidR="00000000" w:rsidRPr="00000000">
        <w:rPr>
          <w:rtl w:val="0"/>
        </w:rPr>
        <w:t xml:space="preserve">Dado el posible desequilibrio entre baldosas defectuosas y no defectuosas, el F1-Score puede ser una métrica relevante porque combina precisión y recall en un solo valor.</w:t>
      </w:r>
    </w:p>
    <w:p w:rsidR="00000000" w:rsidDel="00000000" w:rsidP="00000000" w:rsidRDefault="00000000" w:rsidRPr="00000000" w14:paraId="000000E6">
      <w:pPr>
        <w:ind w:left="720" w:firstLine="0"/>
        <w:rPr/>
      </w:pPr>
      <w:r w:rsidDel="00000000" w:rsidR="00000000" w:rsidRPr="00000000">
        <w:rPr>
          <w:rtl w:val="0"/>
        </w:rPr>
        <w:t xml:space="preserve">Conforme a los criterios estándar establecidos para benchmarks en la clasificación de defectos en la industria, se han definido los valores mínimos aceptables para las métricas de evaluación de los modelos implementados:</w:t>
      </w:r>
    </w:p>
    <w:tbl>
      <w:tblPr>
        <w:tblStyle w:val="Table3"/>
        <w:tblW w:w="57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890"/>
        <w:gridCol w:w="1995"/>
        <w:tblGridChange w:id="0">
          <w:tblGrid>
            <w:gridCol w:w="1875"/>
            <w:gridCol w:w="1890"/>
            <w:gridCol w:w="199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0E7">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Métrica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0E8">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Umbral Aceptable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0E9">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Umbral Excelente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A">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Accuracy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B">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&gt; 85%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C">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&gt; 95%</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D">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Recall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E">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&gt; 80%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F">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&gt; 90%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0">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Precision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1">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&gt; 80%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2">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&gt; 90%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3">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F1-Score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4">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&gt; 85%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5">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&gt; 95%</w:t>
            </w:r>
          </w:p>
        </w:tc>
      </w:tr>
    </w:tbl>
    <w:p w:rsidR="00000000" w:rsidDel="00000000" w:rsidP="00000000" w:rsidRDefault="00000000" w:rsidRPr="00000000" w14:paraId="000000F6">
      <w:pPr>
        <w:ind w:left="1440" w:firstLine="0"/>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spacing w:after="160" w:line="259" w:lineRule="auto"/>
        <w:jc w:val="left"/>
        <w:rPr>
          <w:b w:val="1"/>
        </w:rPr>
      </w:pPr>
      <w:bookmarkStart w:colFirst="0" w:colLast="0" w:name="_heading=h.1y810tw" w:id="21"/>
      <w:bookmarkEnd w:id="21"/>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1"/>
        <w:numPr>
          <w:ilvl w:val="0"/>
          <w:numId w:val="5"/>
        </w:numPr>
        <w:ind w:left="360" w:hanging="360"/>
        <w:rPr/>
      </w:pPr>
      <w:bookmarkStart w:colFirst="0" w:colLast="0" w:name="_heading=h.4i7ojhp" w:id="22"/>
      <w:bookmarkEnd w:id="22"/>
      <w:r w:rsidDel="00000000" w:rsidR="00000000" w:rsidRPr="00000000">
        <w:rPr>
          <w:rtl w:val="0"/>
        </w:rPr>
        <w:t xml:space="preserve">Objetivos</w:t>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pStyle w:val="Heading2"/>
        <w:numPr>
          <w:ilvl w:val="1"/>
          <w:numId w:val="5"/>
        </w:numPr>
        <w:ind w:left="360" w:hanging="360"/>
        <w:rPr/>
      </w:pPr>
      <w:bookmarkStart w:colFirst="0" w:colLast="0" w:name="_heading=h.2xcytpi" w:id="23"/>
      <w:bookmarkEnd w:id="23"/>
      <w:r w:rsidDel="00000000" w:rsidR="00000000" w:rsidRPr="00000000">
        <w:rPr>
          <w:rtl w:val="0"/>
        </w:rPr>
        <w:t xml:space="preserve">Objetivo general</w:t>
      </w:r>
    </w:p>
    <w:p w:rsidR="00000000" w:rsidDel="00000000" w:rsidP="00000000" w:rsidRDefault="00000000" w:rsidRPr="00000000" w14:paraId="000000FD">
      <w:pPr>
        <w:ind w:firstLine="708"/>
        <w:rPr/>
      </w:pPr>
      <w:r w:rsidDel="00000000" w:rsidR="00000000" w:rsidRPr="00000000">
        <w:rPr>
          <w:rtl w:val="0"/>
        </w:rPr>
      </w:r>
    </w:p>
    <w:p w:rsidR="00000000" w:rsidDel="00000000" w:rsidP="00000000" w:rsidRDefault="00000000" w:rsidRPr="00000000" w14:paraId="000000FE">
      <w:pPr>
        <w:ind w:firstLine="708"/>
        <w:rPr/>
      </w:pPr>
      <w:bookmarkStart w:colFirst="0" w:colLast="0" w:name="_heading=h.1ci93xb" w:id="24"/>
      <w:bookmarkEnd w:id="24"/>
      <w:r w:rsidDel="00000000" w:rsidR="00000000" w:rsidRPr="00000000">
        <w:rPr>
          <w:rtl w:val="0"/>
        </w:rPr>
        <w:t xml:space="preserve">E</w:t>
      </w:r>
      <w:r w:rsidDel="00000000" w:rsidR="00000000" w:rsidRPr="00000000">
        <w:rPr>
          <w:rtl w:val="0"/>
        </w:rPr>
        <w:t xml:space="preserve">stablecer un modelo de visión artificial para identificar y clasificar tipos de defectos presentes en baldosas de la línea productiva de la compañía.</w:t>
      </w:r>
    </w:p>
    <w:p w:rsidR="00000000" w:rsidDel="00000000" w:rsidP="00000000" w:rsidRDefault="00000000" w:rsidRPr="00000000" w14:paraId="000000FF">
      <w:pPr>
        <w:ind w:firstLine="708"/>
        <w:rPr/>
      </w:pPr>
      <w:r w:rsidDel="00000000" w:rsidR="00000000" w:rsidRPr="00000000">
        <w:rPr>
          <w:rtl w:val="0"/>
        </w:rPr>
      </w:r>
    </w:p>
    <w:p w:rsidR="00000000" w:rsidDel="00000000" w:rsidP="00000000" w:rsidRDefault="00000000" w:rsidRPr="00000000" w14:paraId="00000100">
      <w:pPr>
        <w:pStyle w:val="Heading2"/>
        <w:numPr>
          <w:ilvl w:val="1"/>
          <w:numId w:val="5"/>
        </w:numPr>
        <w:ind w:left="360" w:hanging="360"/>
        <w:rPr>
          <w:b w:val="0"/>
        </w:rPr>
      </w:pPr>
      <w:bookmarkStart w:colFirst="0" w:colLast="0" w:name="_heading=h.3whwml4" w:id="25"/>
      <w:bookmarkEnd w:id="25"/>
      <w:r w:rsidDel="00000000" w:rsidR="00000000" w:rsidRPr="00000000">
        <w:rPr>
          <w:rtl w:val="0"/>
        </w:rPr>
        <w:t xml:space="preserve">Objetivos específicos</w:t>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1"/>
        </w:rPr>
      </w:pPr>
      <w:r w:rsidDel="00000000" w:rsidR="00000000" w:rsidRPr="00000000">
        <w:rPr>
          <w:b w:val="1"/>
          <w:rtl w:val="0"/>
        </w:rPr>
        <w:t xml:space="preserve">Selección y preparación de datos:</w:t>
      </w:r>
    </w:p>
    <w:p w:rsidR="00000000" w:rsidDel="00000000" w:rsidP="00000000" w:rsidRDefault="00000000" w:rsidRPr="00000000" w14:paraId="0000010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tl w:val="0"/>
        </w:rPr>
        <w:t xml:space="preserve">Identificar y organizar el conjunto de imágenes que serán utilizadas para el entrenamiento y validación del modelo.</w:t>
      </w:r>
    </w:p>
    <w:p w:rsidR="00000000" w:rsidDel="00000000" w:rsidP="00000000" w:rsidRDefault="00000000" w:rsidRPr="00000000" w14:paraId="0000010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tl w:val="0"/>
        </w:rPr>
        <w:t xml:space="preserve">Mejorar y calificar la calidad de las imágenes utilizadas como insumo para la detección y clasificación de defectos.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1"/>
        </w:rPr>
      </w:pPr>
      <w:r w:rsidDel="00000000" w:rsidR="00000000" w:rsidRPr="00000000">
        <w:rPr>
          <w:b w:val="1"/>
          <w:rtl w:val="0"/>
        </w:rPr>
        <w:t xml:space="preserve">Preprocesamiento y características:</w:t>
      </w:r>
    </w:p>
    <w:p w:rsidR="00000000" w:rsidDel="00000000" w:rsidP="00000000" w:rsidRDefault="00000000" w:rsidRPr="00000000" w14:paraId="000001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tl w:val="0"/>
        </w:rPr>
        <w:t xml:space="preserve">Enumerar y extraer características relevantes de las imágenes que ayuden en la identificación de defectos.</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1"/>
        </w:rPr>
      </w:pPr>
      <w:r w:rsidDel="00000000" w:rsidR="00000000" w:rsidRPr="00000000">
        <w:rPr>
          <w:b w:val="1"/>
          <w:rtl w:val="0"/>
        </w:rPr>
        <w:t xml:space="preserve">Modelado y entrenamiento:</w:t>
      </w:r>
    </w:p>
    <w:p w:rsidR="00000000" w:rsidDel="00000000" w:rsidP="00000000" w:rsidRDefault="00000000" w:rsidRPr="00000000" w14:paraId="0000010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tl w:val="0"/>
        </w:rPr>
        <w:t xml:space="preserve">Seleccionar y proponer el algoritmo de visión artificial más adecuado para la detección y clasificación de defectos.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1"/>
        </w:rPr>
      </w:pPr>
      <w:r w:rsidDel="00000000" w:rsidR="00000000" w:rsidRPr="00000000">
        <w:rPr>
          <w:b w:val="1"/>
          <w:rtl w:val="0"/>
        </w:rPr>
        <w:t xml:space="preserve">Evaluación y ajuste:</w:t>
      </w:r>
    </w:p>
    <w:p w:rsidR="00000000" w:rsidDel="00000000" w:rsidP="00000000" w:rsidRDefault="00000000" w:rsidRPr="00000000" w14:paraId="0000010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tl w:val="0"/>
        </w:rPr>
        <w:t xml:space="preserve">Evaluar el rendimiento del modelo utilizando métricas específicas.</w:t>
      </w:r>
      <w:r w:rsidDel="00000000" w:rsidR="00000000" w:rsidRPr="00000000">
        <w:rPr>
          <w:rtl w:val="0"/>
        </w:rPr>
      </w:r>
    </w:p>
    <w:p w:rsidR="00000000" w:rsidDel="00000000" w:rsidP="00000000" w:rsidRDefault="00000000" w:rsidRPr="00000000" w14:paraId="0000010A">
      <w:pPr>
        <w:jc w:val="center"/>
        <w:rPr>
          <w:b w:val="1"/>
        </w:rPr>
      </w:pPr>
      <w:r w:rsidDel="00000000" w:rsidR="00000000" w:rsidRPr="00000000">
        <w:rPr>
          <w:rtl w:val="0"/>
        </w:rPr>
      </w:r>
    </w:p>
    <w:p w:rsidR="00000000" w:rsidDel="00000000" w:rsidP="00000000" w:rsidRDefault="00000000" w:rsidRPr="00000000" w14:paraId="0000010B">
      <w:pPr>
        <w:jc w:val="center"/>
        <w:rPr>
          <w:b w:val="1"/>
        </w:rPr>
      </w:pPr>
      <w:r w:rsidDel="00000000" w:rsidR="00000000" w:rsidRPr="00000000">
        <w:rPr>
          <w:rtl w:val="0"/>
        </w:rPr>
      </w:r>
    </w:p>
    <w:p w:rsidR="00000000" w:rsidDel="00000000" w:rsidP="00000000" w:rsidRDefault="00000000" w:rsidRPr="00000000" w14:paraId="0000010C">
      <w:pPr>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1"/>
        <w:numPr>
          <w:ilvl w:val="0"/>
          <w:numId w:val="5"/>
        </w:numPr>
        <w:ind w:left="360" w:hanging="360"/>
        <w:rPr/>
      </w:pPr>
      <w:bookmarkStart w:colFirst="0" w:colLast="0" w:name="_heading=h.2bn6wsx" w:id="26"/>
      <w:bookmarkEnd w:id="26"/>
      <w:r w:rsidDel="00000000" w:rsidR="00000000" w:rsidRPr="00000000">
        <w:rPr>
          <w:rtl w:val="0"/>
        </w:rPr>
        <w:t xml:space="preserve">Datos</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2"/>
        <w:numPr>
          <w:ilvl w:val="1"/>
          <w:numId w:val="5"/>
        </w:numPr>
        <w:ind w:left="360" w:hanging="360"/>
        <w:rPr/>
      </w:pPr>
      <w:bookmarkStart w:colFirst="0" w:colLast="0" w:name="_heading=h.qsh70q" w:id="27"/>
      <w:bookmarkEnd w:id="27"/>
      <w:r w:rsidDel="00000000" w:rsidR="00000000" w:rsidRPr="00000000">
        <w:rPr>
          <w:rtl w:val="0"/>
        </w:rPr>
        <w:t xml:space="preserve"> Datos originales</w:t>
      </w:r>
      <w:r w:rsidDel="00000000" w:rsidR="00000000" w:rsidRPr="00000000">
        <w:rPr>
          <w:rtl w:val="0"/>
        </w:rPr>
      </w:r>
    </w:p>
    <w:p w:rsidR="00000000" w:rsidDel="00000000" w:rsidP="00000000" w:rsidRDefault="00000000" w:rsidRPr="00000000" w14:paraId="00000110">
      <w:pPr>
        <w:ind w:firstLine="709"/>
        <w:rPr/>
      </w:pPr>
      <w:r w:rsidDel="00000000" w:rsidR="00000000" w:rsidRPr="00000000">
        <w:rPr>
          <w:rtl w:val="0"/>
        </w:rPr>
        <w:t xml:space="preserve">El conjunto de datos empleado en este estudio proviene de la detección de defectos en varios diseños de baldosas dentro de la línea de producción de la empresa Corona. Las imágenes fueron recopiladas durante el periodo comprendido entre el 1 y el 30 de septiembre de 2023, bajo condiciones de iluminación similares. Se seleccionaron un total de 7,844 imágenes para su análisis, las cuales se almacenaron en formato JPG con una resolución de 800x1120 píxeles. Es importante destacar que esta fuente de datos es dinámica, ya que la detección se realiza de manera continua en línea con el proceso de producción.</w:t>
      </w:r>
    </w:p>
    <w:p w:rsidR="00000000" w:rsidDel="00000000" w:rsidP="00000000" w:rsidRDefault="00000000" w:rsidRPr="00000000" w14:paraId="00000111">
      <w:pPr>
        <w:pStyle w:val="Heading2"/>
        <w:numPr>
          <w:ilvl w:val="1"/>
          <w:numId w:val="5"/>
        </w:numPr>
        <w:ind w:left="360" w:hanging="360"/>
        <w:rPr/>
      </w:pPr>
      <w:bookmarkStart w:colFirst="0" w:colLast="0" w:name="_heading=h.3as4poj" w:id="28"/>
      <w:bookmarkEnd w:id="28"/>
      <w:r w:rsidDel="00000000" w:rsidR="00000000" w:rsidRPr="00000000">
        <w:rPr>
          <w:rtl w:val="0"/>
        </w:rPr>
        <w:t xml:space="preserve"> Datsets</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t xml:space="preserve">El proceso de construcción de los datasets de entrenamiento y validación comienza con un análisis detallado de la base de datos. Se identificaron imágenes tomadas durante mantenimientos o ajustes que carecen de defectos [Figura 2] y, por lo tanto, no son pertinentes para el proyecto, siendo eliminadas.</w:t>
      </w:r>
    </w:p>
    <w:p w:rsidR="00000000" w:rsidDel="00000000" w:rsidP="00000000" w:rsidRDefault="00000000" w:rsidRPr="00000000" w14:paraId="00000113">
      <w:pPr>
        <w:widowControl w:val="0"/>
        <w:spacing w:line="240" w:lineRule="auto"/>
        <w:jc w:val="center"/>
        <w:rPr>
          <w:shd w:fill="fff2cc" w:val="clear"/>
        </w:rPr>
      </w:pPr>
      <w:r w:rsidDel="00000000" w:rsidR="00000000" w:rsidRPr="00000000">
        <w:rPr>
          <w:rFonts w:ascii="Trebuchet MS" w:cs="Trebuchet MS" w:eastAsia="Trebuchet MS" w:hAnsi="Trebuchet MS"/>
          <w:sz w:val="19.920000076293945"/>
          <w:szCs w:val="19.920000076293945"/>
        </w:rPr>
        <w:drawing>
          <wp:inline distB="19050" distT="19050" distL="19050" distR="19050">
            <wp:extent cx="2657475" cy="1866900"/>
            <wp:effectExtent b="0" l="0" r="0" t="0"/>
            <wp:docPr id="397041631"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2657475" cy="1866900"/>
                    </a:xfrm>
                    <a:prstGeom prst="rect"/>
                    <a:ln/>
                  </pic:spPr>
                </pic:pic>
              </a:graphicData>
            </a:graphic>
          </wp:inline>
        </w:drawing>
      </w:r>
      <w:r w:rsidDel="00000000" w:rsidR="00000000" w:rsidRPr="00000000">
        <w:rPr>
          <w:rFonts w:ascii="Trebuchet MS" w:cs="Trebuchet MS" w:eastAsia="Trebuchet MS" w:hAnsi="Trebuchet MS"/>
          <w:sz w:val="19.920000076293945"/>
          <w:szCs w:val="19.920000076293945"/>
        </w:rPr>
        <w:drawing>
          <wp:inline distB="19050" distT="19050" distL="19050" distR="19050">
            <wp:extent cx="2657475" cy="1866900"/>
            <wp:effectExtent b="0" l="0" r="0" t="0"/>
            <wp:docPr id="397041622"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26574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0"/>
        <w:spacing w:line="232.57295608520508" w:lineRule="auto"/>
        <w:ind w:left="163.85986328125" w:right="178.017578125" w:firstLine="0"/>
        <w:jc w:val="center"/>
        <w:rPr>
          <w:rFonts w:ascii="Trebuchet MS" w:cs="Trebuchet MS" w:eastAsia="Trebuchet MS" w:hAnsi="Trebuchet MS"/>
          <w:i w:val="1"/>
          <w:sz w:val="18"/>
          <w:szCs w:val="18"/>
        </w:rPr>
      </w:pPr>
      <w:r w:rsidDel="00000000" w:rsidR="00000000" w:rsidRPr="00000000">
        <w:rPr>
          <w:rFonts w:ascii="Trebuchet MS" w:cs="Trebuchet MS" w:eastAsia="Trebuchet MS" w:hAnsi="Trebuchet MS"/>
          <w:i w:val="1"/>
          <w:sz w:val="18"/>
          <w:szCs w:val="18"/>
          <w:rtl w:val="0"/>
        </w:rPr>
        <w:t xml:space="preserve">[Figura 2] Ejemplos de imágenes capturadas en momento de ajustes o mantenimiento y que por lo tanto no son  útiles para el proyecto.</w:t>
      </w:r>
    </w:p>
    <w:p w:rsidR="00000000" w:rsidDel="00000000" w:rsidP="00000000" w:rsidRDefault="00000000" w:rsidRPr="00000000" w14:paraId="00000115">
      <w:pPr>
        <w:widowControl w:val="0"/>
        <w:spacing w:line="232.57295608520508" w:lineRule="auto"/>
        <w:ind w:left="163.85986328125" w:right="178.017578125" w:firstLine="0"/>
        <w:jc w:val="center"/>
        <w:rPr>
          <w:rFonts w:ascii="Trebuchet MS" w:cs="Trebuchet MS" w:eastAsia="Trebuchet MS" w:hAnsi="Trebuchet MS"/>
          <w:i w:val="1"/>
          <w:sz w:val="18"/>
          <w:szCs w:val="18"/>
        </w:rPr>
      </w:pPr>
      <w:r w:rsidDel="00000000" w:rsidR="00000000" w:rsidRPr="00000000">
        <w:rPr>
          <w:rtl w:val="0"/>
        </w:rPr>
      </w:r>
    </w:p>
    <w:p w:rsidR="00000000" w:rsidDel="00000000" w:rsidP="00000000" w:rsidRDefault="00000000" w:rsidRPr="00000000" w14:paraId="00000116">
      <w:pPr>
        <w:widowControl w:val="0"/>
        <w:spacing w:line="232.57295608520508" w:lineRule="auto"/>
        <w:ind w:left="163.85986328125" w:right="178.017578125" w:firstLine="0"/>
        <w:jc w:val="center"/>
        <w:rPr>
          <w:rFonts w:ascii="Trebuchet MS" w:cs="Trebuchet MS" w:eastAsia="Trebuchet MS" w:hAnsi="Trebuchet MS"/>
          <w:i w:val="1"/>
          <w:sz w:val="18"/>
          <w:szCs w:val="18"/>
        </w:rPr>
      </w:pPr>
      <w:r w:rsidDel="00000000" w:rsidR="00000000" w:rsidRPr="00000000">
        <w:rPr>
          <w:rtl w:val="0"/>
        </w:rPr>
      </w:r>
    </w:p>
    <w:p w:rsidR="00000000" w:rsidDel="00000000" w:rsidP="00000000" w:rsidRDefault="00000000" w:rsidRPr="00000000" w14:paraId="00000117">
      <w:pPr>
        <w:spacing w:after="240" w:before="100" w:line="240" w:lineRule="auto"/>
        <w:jc w:val="center"/>
        <w:rPr>
          <w:rFonts w:ascii="Trebuchet MS" w:cs="Trebuchet MS" w:eastAsia="Trebuchet MS" w:hAnsi="Trebuchet MS"/>
          <w:i w:val="1"/>
          <w:sz w:val="18"/>
          <w:szCs w:val="18"/>
        </w:rPr>
      </w:pPr>
      <w:r w:rsidDel="00000000" w:rsidR="00000000" w:rsidRPr="00000000">
        <w:rPr>
          <w:rFonts w:ascii="Trebuchet MS" w:cs="Trebuchet MS" w:eastAsia="Trebuchet MS" w:hAnsi="Trebuchet MS"/>
        </w:rPr>
        <w:drawing>
          <wp:inline distB="0" distT="0" distL="0" distR="0">
            <wp:extent cx="2781300" cy="2038350"/>
            <wp:effectExtent b="0" l="0" r="0" t="0"/>
            <wp:docPr id="397041641"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2781300" cy="2038350"/>
                    </a:xfrm>
                    <a:prstGeom prst="rect"/>
                    <a:ln/>
                  </pic:spPr>
                </pic:pic>
              </a:graphicData>
            </a:graphic>
          </wp:inline>
        </w:drawing>
      </w:r>
      <w:r w:rsidDel="00000000" w:rsidR="00000000" w:rsidRPr="00000000">
        <w:rPr>
          <w:rFonts w:ascii="Trebuchet MS" w:cs="Trebuchet MS" w:eastAsia="Trebuchet MS" w:hAnsi="Trebuchet MS"/>
        </w:rPr>
        <w:drawing>
          <wp:inline distB="0" distT="0" distL="0" distR="0">
            <wp:extent cx="2609850" cy="2038350"/>
            <wp:effectExtent b="0" l="0" r="0" t="0"/>
            <wp:docPr id="397041646"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2609850" cy="2038350"/>
                    </a:xfrm>
                    <a:prstGeom prst="rect"/>
                    <a:ln/>
                  </pic:spPr>
                </pic:pic>
              </a:graphicData>
            </a:graphic>
          </wp:inline>
        </w:drawing>
      </w:r>
      <w:r w:rsidDel="00000000" w:rsidR="00000000" w:rsidRPr="00000000">
        <w:rPr>
          <w:rFonts w:ascii="Trebuchet MS" w:cs="Trebuchet MS" w:eastAsia="Trebuchet MS" w:hAnsi="Trebuchet MS"/>
          <w:rtl w:val="0"/>
        </w:rPr>
        <w:br w:type="textWrapping"/>
      </w:r>
      <w:r w:rsidDel="00000000" w:rsidR="00000000" w:rsidRPr="00000000">
        <w:rPr>
          <w:rFonts w:ascii="Trebuchet MS" w:cs="Trebuchet MS" w:eastAsia="Trebuchet MS" w:hAnsi="Trebuchet MS"/>
          <w:i w:val="1"/>
          <w:sz w:val="18"/>
          <w:szCs w:val="18"/>
          <w:rtl w:val="0"/>
        </w:rPr>
        <w:t xml:space="preserve">[Figura 3] Diferencia de brillo entre imagen de la pieza en proceso (izquierda) vs imagen capturada por el sistema de detección de anomalías (derecha).</w:t>
      </w:r>
    </w:p>
    <w:p w:rsidR="00000000" w:rsidDel="00000000" w:rsidP="00000000" w:rsidRDefault="00000000" w:rsidRPr="00000000" w14:paraId="00000118">
      <w:pPr>
        <w:widowControl w:val="0"/>
        <w:spacing w:line="232.57295608520508" w:lineRule="auto"/>
        <w:ind w:left="163.85986328125" w:right="178.017578125" w:firstLine="0"/>
        <w:jc w:val="center"/>
        <w:rPr>
          <w:rFonts w:ascii="Trebuchet MS" w:cs="Trebuchet MS" w:eastAsia="Trebuchet MS" w:hAnsi="Trebuchet MS"/>
          <w:i w:val="1"/>
          <w:sz w:val="18"/>
          <w:szCs w:val="18"/>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Se observó que, aunque la resolución general de las imágenes es aceptable, el bajo brillo e iluminación podría plantear desafíos para la identificación precisa de posición y color de los defectos [Figura 3]. Para abordar esto, se exploran varios tipos de procesamiento y ajuste con el fin de generar un dataset con imágenes cuyas condiciones sean óptimas [Figura 4]. Al comparar entre distintas transformaciones, se observa que una combinación entre corrección Gamma de 1.5 y ajuste de contraste de 3 factores es lo más óptimo ya que brinda mayor iluminación y realza los colores, dando así la oportunidad de identificar características de los defectos con mayor facilidad. Se aplica esta transformación al conjunto de imágenes.</w:t>
      </w:r>
    </w:p>
    <w:p w:rsidR="00000000" w:rsidDel="00000000" w:rsidP="00000000" w:rsidRDefault="00000000" w:rsidRPr="00000000" w14:paraId="0000011A">
      <w:pPr>
        <w:jc w:val="center"/>
        <w:rPr/>
      </w:pPr>
      <w:r w:rsidDel="00000000" w:rsidR="00000000" w:rsidRPr="00000000">
        <w:rPr/>
        <w:drawing>
          <wp:inline distB="114300" distT="114300" distL="114300" distR="114300">
            <wp:extent cx="5971540" cy="914400"/>
            <wp:effectExtent b="0" l="0" r="0" t="0"/>
            <wp:docPr id="397041620"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97154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rFonts w:ascii="Trebuchet MS" w:cs="Trebuchet MS" w:eastAsia="Trebuchet MS" w:hAnsi="Trebuchet MS"/>
          <w:i w:val="1"/>
          <w:sz w:val="18"/>
          <w:szCs w:val="18"/>
        </w:rPr>
      </w:pPr>
      <w:r w:rsidDel="00000000" w:rsidR="00000000" w:rsidRPr="00000000">
        <w:rPr>
          <w:rFonts w:ascii="Trebuchet MS" w:cs="Trebuchet MS" w:eastAsia="Trebuchet MS" w:hAnsi="Trebuchet MS"/>
          <w:i w:val="1"/>
          <w:sz w:val="18"/>
          <w:szCs w:val="18"/>
          <w:rtl w:val="0"/>
        </w:rPr>
        <w:t xml:space="preserve">[Figura 4] Aplicación de filtros para mejorar condiciones de iluminación.</w:t>
      </w:r>
    </w:p>
    <w:p w:rsidR="00000000" w:rsidDel="00000000" w:rsidP="00000000" w:rsidRDefault="00000000" w:rsidRPr="00000000" w14:paraId="0000011C">
      <w:pPr>
        <w:rPr/>
      </w:pPr>
      <w:r w:rsidDel="00000000" w:rsidR="00000000" w:rsidRPr="00000000">
        <w:rPr>
          <w:rtl w:val="0"/>
        </w:rPr>
        <w:t xml:space="preserve">El siguiente paso en la construcción de los datasets de entrenamiento y validación consiste en normalizar los píxeles de las imágenes de manera que la representación de colores como valores quede entre 0 y 1, esto ayuda a que el procesamiento sea menos costoso. Sin embargo, debido a la dimensión y características de las imágenes, esta transformación sigue siendo exigente a nivel computacional por lo que se decide aplicar temporalmente sobre un conjunto de 100 imágenes aleatorias.</w:t>
      </w:r>
    </w:p>
    <w:p w:rsidR="00000000" w:rsidDel="00000000" w:rsidP="00000000" w:rsidRDefault="00000000" w:rsidRPr="00000000" w14:paraId="0000011D">
      <w:pPr>
        <w:rPr/>
      </w:pPr>
      <w:r w:rsidDel="00000000" w:rsidR="00000000" w:rsidRPr="00000000">
        <w:rPr>
          <w:rtl w:val="0"/>
        </w:rPr>
        <w:t xml:space="preserve">Finalmente, se genera un arreglo para almacenar las imágenes transformadas, en este punto se cuenta con una representación numérica apropiada para cada imagen, que permite llevar a cabo operaciones avanzadas de procesamiento de imágenes.</w:t>
      </w:r>
    </w:p>
    <w:p w:rsidR="00000000" w:rsidDel="00000000" w:rsidP="00000000" w:rsidRDefault="00000000" w:rsidRPr="00000000" w14:paraId="0000011E">
      <w:pPr>
        <w:rPr/>
      </w:pPr>
      <w:r w:rsidDel="00000000" w:rsidR="00000000" w:rsidRPr="00000000">
        <w:rPr>
          <w:rtl w:val="0"/>
        </w:rPr>
        <w:t xml:space="preserve">En cuanto a la variabilidad y representatividad de los defectos, se notó una predominancia del defecto "gota de tinta". Para garantizar la efectividad del modelo en la detección de otros tipos de defectos, se propone obtener imágenes que los representen. Una opción viable sería generar imágenes sintéticas de estos defectos para enriquecer el conjunto de datos de entrenamiento.</w:t>
      </w:r>
    </w:p>
    <w:p w:rsidR="00000000" w:rsidDel="00000000" w:rsidP="00000000" w:rsidRDefault="00000000" w:rsidRPr="00000000" w14:paraId="0000011F">
      <w:pPr>
        <w:rPr/>
      </w:pPr>
      <w:r w:rsidDel="00000000" w:rsidR="00000000" w:rsidRPr="00000000">
        <w:rPr>
          <w:rtl w:val="0"/>
        </w:rPr>
        <w:t xml:space="preserve">Adicionalmente, se destaca que las imágenes carecen de etiquetas, pero cuentan con metadatos que incluyen la fecha de captura [Figura 5]. Se considera valioso asociar esta información para imputar posibles causas y mejorar el control sobre el proceso. Actualmente, las imágenes se almacenan localmente en un equipo que recibe las capturas y ejecuta el programa desarrollado. Estas imágenes están accesibles durante aproximadamente 3 meses, permitiendo su análisis y transformación según sea necesario.</w:t>
      </w:r>
    </w:p>
    <w:p w:rsidR="00000000" w:rsidDel="00000000" w:rsidP="00000000" w:rsidRDefault="00000000" w:rsidRPr="00000000" w14:paraId="00000120">
      <w:pPr>
        <w:spacing w:before="100" w:line="240" w:lineRule="auto"/>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0" distT="0" distL="0" distR="0">
            <wp:extent cx="2727867" cy="1472182"/>
            <wp:effectExtent b="0" l="0" r="0" t="0"/>
            <wp:docPr id="397041619"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2727867" cy="1472182"/>
                    </a:xfrm>
                    <a:prstGeom prst="rect"/>
                    <a:ln/>
                  </pic:spPr>
                </pic:pic>
              </a:graphicData>
            </a:graphic>
          </wp:inline>
        </w:drawing>
      </w:r>
      <w:r w:rsidDel="00000000" w:rsidR="00000000" w:rsidRPr="00000000">
        <w:rPr>
          <w:rFonts w:ascii="Trebuchet MS" w:cs="Trebuchet MS" w:eastAsia="Trebuchet MS" w:hAnsi="Trebuchet MS"/>
        </w:rPr>
        <w:drawing>
          <wp:inline distB="0" distT="0" distL="0" distR="0">
            <wp:extent cx="2120656" cy="1477476"/>
            <wp:effectExtent b="0" l="0" r="0" t="0"/>
            <wp:docPr id="397041652"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2120656" cy="1477476"/>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before="100" w:line="240" w:lineRule="auto"/>
        <w:ind w:left="720" w:firstLine="720"/>
        <w:rPr>
          <w:shd w:fill="fff2cc" w:val="clear"/>
        </w:rPr>
      </w:pPr>
      <w:r w:rsidDel="00000000" w:rsidR="00000000" w:rsidRPr="00000000">
        <w:rPr>
          <w:rFonts w:ascii="Trebuchet MS" w:cs="Trebuchet MS" w:eastAsia="Trebuchet MS" w:hAnsi="Trebuchet MS"/>
          <w:i w:val="1"/>
          <w:sz w:val="16"/>
          <w:szCs w:val="16"/>
          <w:rtl w:val="0"/>
        </w:rPr>
        <w:t xml:space="preserve">                       </w:t>
      </w:r>
      <w:r w:rsidDel="00000000" w:rsidR="00000000" w:rsidRPr="00000000">
        <w:rPr>
          <w:rFonts w:ascii="Trebuchet MS" w:cs="Trebuchet MS" w:eastAsia="Trebuchet MS" w:hAnsi="Trebuchet MS"/>
          <w:i w:val="1"/>
          <w:sz w:val="18"/>
          <w:szCs w:val="18"/>
          <w:rtl w:val="0"/>
        </w:rPr>
        <w:t xml:space="preserve"> [Figura 5] Imágenes con metadata de fecha y hora de captura</w:t>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pStyle w:val="Heading2"/>
        <w:numPr>
          <w:ilvl w:val="1"/>
          <w:numId w:val="5"/>
        </w:numPr>
        <w:ind w:left="360" w:hanging="360"/>
        <w:rPr/>
      </w:pPr>
      <w:bookmarkStart w:colFirst="0" w:colLast="0" w:name="_heading=h.1pxezwc" w:id="29"/>
      <w:bookmarkEnd w:id="29"/>
      <w:r w:rsidDel="00000000" w:rsidR="00000000" w:rsidRPr="00000000">
        <w:rPr>
          <w:rtl w:val="0"/>
        </w:rPr>
        <w:t xml:space="preserve"> Analítica descriptiva</w:t>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b w:val="1"/>
          <w:rtl w:val="0"/>
        </w:rPr>
        <w:t xml:space="preserve">Tamaño de imágenes:</w:t>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hd w:fill="fff2cc" w:val="clear"/>
        </w:rPr>
      </w:pPr>
      <w:r w:rsidDel="00000000" w:rsidR="00000000" w:rsidRPr="00000000">
        <w:rPr>
          <w:rtl w:val="0"/>
        </w:rPr>
        <w:t xml:space="preserve">Cada imagen en el conjunto de datos resultante se encuentra representada por un arreglo tridimensional de la forma (800, 1120, 3). Esto indica que cada imagen posee una resolución de 800x1120 píxeles y está compuesta por tres canales de color (rojo, verde y azul o RGB) para cada píxel.</w:t>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1"/>
        </w:rPr>
      </w:pPr>
      <w:r w:rsidDel="00000000" w:rsidR="00000000" w:rsidRPr="00000000">
        <w:rPr>
          <w:b w:val="1"/>
          <w:rtl w:val="0"/>
        </w:rPr>
        <w:t xml:space="preserve">Visualización de muestras representativas: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t xml:space="preserve">A continuación, se presentan 10 imágenes de piezas seleccionadas aleatoriamente después del proceso de ajuste. Este conjunto se presenta con el propósito de brindar una visión más completa y facilitar la comprensión de la diversidad presente en el conjunto de datos. Se destaca que se observa una predominancia del defecto 'gota de tinta':</w:t>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pPr>
      <w:r w:rsidDel="00000000" w:rsidR="00000000" w:rsidRPr="00000000">
        <w:rPr/>
        <w:drawing>
          <wp:inline distB="114300" distT="114300" distL="114300" distR="114300">
            <wp:extent cx="5971540" cy="2247900"/>
            <wp:effectExtent b="0" l="0" r="0" t="0"/>
            <wp:docPr id="397041613"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7154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1"/>
        <w:numPr>
          <w:ilvl w:val="0"/>
          <w:numId w:val="5"/>
        </w:numPr>
        <w:ind w:left="360" w:hanging="360"/>
        <w:rPr/>
      </w:pPr>
      <w:bookmarkStart w:colFirst="0" w:colLast="0" w:name="_heading=h.49x2ik5" w:id="30"/>
      <w:bookmarkEnd w:id="30"/>
      <w:r w:rsidDel="00000000" w:rsidR="00000000" w:rsidRPr="00000000">
        <w:br w:type="page"/>
      </w:r>
      <w:r w:rsidDel="00000000" w:rsidR="00000000" w:rsidRPr="00000000">
        <w:rPr>
          <w:rtl w:val="0"/>
        </w:rPr>
        <w:t xml:space="preserve">Proceso de analítica</w:t>
      </w:r>
    </w:p>
    <w:p w:rsidR="00000000" w:rsidDel="00000000" w:rsidP="00000000" w:rsidRDefault="00000000" w:rsidRPr="00000000" w14:paraId="0000012A">
      <w:pPr>
        <w:rPr>
          <w:b w:val="1"/>
          <w:sz w:val="20"/>
          <w:szCs w:val="20"/>
        </w:rPr>
      </w:pPr>
      <w:r w:rsidDel="00000000" w:rsidR="00000000" w:rsidRPr="00000000">
        <w:rPr>
          <w:rtl w:val="0"/>
        </w:rPr>
      </w:r>
    </w:p>
    <w:p w:rsidR="00000000" w:rsidDel="00000000" w:rsidP="00000000" w:rsidRDefault="00000000" w:rsidRPr="00000000" w14:paraId="0000012B">
      <w:pPr>
        <w:pStyle w:val="Heading2"/>
        <w:numPr>
          <w:ilvl w:val="1"/>
          <w:numId w:val="5"/>
        </w:numPr>
        <w:ind w:left="360" w:hanging="360"/>
        <w:rPr>
          <w:sz w:val="36"/>
          <w:szCs w:val="36"/>
        </w:rPr>
      </w:pPr>
      <w:bookmarkStart w:colFirst="0" w:colLast="0" w:name="_heading=h.2p2csry" w:id="31"/>
      <w:bookmarkEnd w:id="31"/>
      <w:r w:rsidDel="00000000" w:rsidR="00000000" w:rsidRPr="00000000">
        <w:rPr>
          <w:rtl w:val="0"/>
        </w:rPr>
        <w:t xml:space="preserve"> Pipeline principal</w:t>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con un gráfico el flujo de trabajo general de los datos en tu proyecto. Añade o modifica secciones si lo consideras necesario</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2"/>
        <w:numPr>
          <w:ilvl w:val="1"/>
          <w:numId w:val="5"/>
        </w:numPr>
        <w:ind w:left="360" w:hanging="360"/>
        <w:rPr/>
      </w:pPr>
      <w:bookmarkStart w:colFirst="0" w:colLast="0" w:name="_heading=h.147n2zr" w:id="32"/>
      <w:bookmarkEnd w:id="32"/>
      <w:r w:rsidDel="00000000" w:rsidR="00000000" w:rsidRPr="00000000">
        <w:rPr>
          <w:rtl w:val="0"/>
        </w:rPr>
        <w:t xml:space="preserve"> Preprocesamiento</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las alternativas de preprocesamiento de datos que consideraste, aumentación de datos, etc.</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pStyle w:val="Heading2"/>
        <w:numPr>
          <w:ilvl w:val="1"/>
          <w:numId w:val="5"/>
        </w:numPr>
        <w:ind w:left="360" w:hanging="360"/>
        <w:rPr/>
      </w:pPr>
      <w:bookmarkStart w:colFirst="0" w:colLast="0" w:name="_heading=h.3o7alnk" w:id="33"/>
      <w:bookmarkEnd w:id="33"/>
      <w:r w:rsidDel="00000000" w:rsidR="00000000" w:rsidRPr="00000000">
        <w:rPr>
          <w:rtl w:val="0"/>
        </w:rPr>
        <w:t xml:space="preserve">Modelos</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los distintos modelos que consideraste, sus configuraciones, etc.</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pStyle w:val="Heading2"/>
        <w:numPr>
          <w:ilvl w:val="1"/>
          <w:numId w:val="5"/>
        </w:numPr>
        <w:ind w:left="360" w:hanging="360"/>
        <w:rPr/>
      </w:pPr>
      <w:bookmarkStart w:colFirst="0" w:colLast="0" w:name="_heading=h.23ckvvd" w:id="34"/>
      <w:bookmarkEnd w:id="34"/>
      <w:r w:rsidDel="00000000" w:rsidR="00000000" w:rsidRPr="00000000">
        <w:rPr>
          <w:rtl w:val="0"/>
        </w:rPr>
        <w:t xml:space="preserve">Métricas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cómo calculas las métricas de desempeño ML y de negocio (Por ejemplo: con qué funciones de sklearn, tensorflow, etc.)</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1"/>
        <w:numPr>
          <w:ilvl w:val="0"/>
          <w:numId w:val="5"/>
        </w:numPr>
        <w:ind w:left="360" w:hanging="360"/>
        <w:rPr/>
      </w:pPr>
      <w:bookmarkStart w:colFirst="0" w:colLast="0" w:name="_heading=h.ihv636" w:id="35"/>
      <w:bookmarkEnd w:id="35"/>
      <w:r w:rsidDel="00000000" w:rsidR="00000000" w:rsidRPr="00000000">
        <w:rPr>
          <w:rtl w:val="0"/>
        </w:rPr>
        <w:t xml:space="preserve">Metodología</w:t>
      </w:r>
    </w:p>
    <w:p w:rsidR="00000000" w:rsidDel="00000000" w:rsidP="00000000" w:rsidRDefault="00000000" w:rsidRPr="00000000" w14:paraId="00000139">
      <w:pPr>
        <w:pStyle w:val="Heading2"/>
        <w:numPr>
          <w:ilvl w:val="1"/>
          <w:numId w:val="5"/>
        </w:numPr>
        <w:ind w:left="360" w:hanging="360"/>
        <w:rPr/>
      </w:pPr>
      <w:bookmarkStart w:colFirst="0" w:colLast="0" w:name="_heading=h.32hioqz" w:id="36"/>
      <w:bookmarkEnd w:id="36"/>
      <w:r w:rsidDel="00000000" w:rsidR="00000000" w:rsidRPr="00000000">
        <w:rPr>
          <w:rtl w:val="0"/>
        </w:rPr>
        <w:t xml:space="preserve"> Baseline</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tu primera iteración, sus resultados y los problemas técnicos que tuviste que resolver</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C">
      <w:pPr>
        <w:pStyle w:val="Heading2"/>
        <w:numPr>
          <w:ilvl w:val="1"/>
          <w:numId w:val="5"/>
        </w:numPr>
        <w:ind w:left="360" w:hanging="360"/>
        <w:rPr/>
      </w:pPr>
      <w:bookmarkStart w:colFirst="0" w:colLast="0" w:name="_heading=h.1hmsyys" w:id="37"/>
      <w:bookmarkEnd w:id="37"/>
      <w:r w:rsidDel="00000000" w:rsidR="00000000" w:rsidRPr="00000000">
        <w:rPr>
          <w:rtl w:val="0"/>
        </w:rPr>
        <w:t xml:space="preserve"> Validación</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tu proceso de validación, particiones de train/test/validación, etc.</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F">
      <w:pPr>
        <w:pStyle w:val="Heading2"/>
        <w:numPr>
          <w:ilvl w:val="1"/>
          <w:numId w:val="5"/>
        </w:numPr>
        <w:ind w:left="360" w:hanging="360"/>
        <w:rPr/>
      </w:pPr>
      <w:bookmarkStart w:colFirst="0" w:colLast="0" w:name="_heading=h.41mghml" w:id="38"/>
      <w:bookmarkEnd w:id="38"/>
      <w:r w:rsidDel="00000000" w:rsidR="00000000" w:rsidRPr="00000000">
        <w:rPr>
          <w:rtl w:val="0"/>
        </w:rPr>
        <w:t xml:space="preserve"> Iteraciones y evolución</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en qué te enfocaste en las iteraciones subsiguientes. No es necesario hacer un listado exhaustivo de las iteraciones, pero sí has de describir qué perseguías y qué obtuviste con cada grupo de iteraciones. P.ej. primero hicimos un conjunto de iteraciones para definir las opciones de preprocesamiento, luego hicimos unas iteraciones probando distintos modelos de tal tipo, etc. </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2">
      <w:pPr>
        <w:pStyle w:val="Heading2"/>
        <w:rPr/>
      </w:pPr>
      <w:bookmarkStart w:colFirst="0" w:colLast="0" w:name="_heading=h.2grqrue" w:id="39"/>
      <w:bookmarkEnd w:id="39"/>
      <w:r w:rsidDel="00000000" w:rsidR="00000000" w:rsidRPr="00000000">
        <w:rPr>
          <w:rtl w:val="0"/>
        </w:rPr>
        <w:t xml:space="preserve">5.4 Herramientas</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Menciona las herramientas que usaste para tu proyecto</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1"/>
        <w:numPr>
          <w:ilvl w:val="0"/>
          <w:numId w:val="5"/>
        </w:numPr>
        <w:ind w:left="360" w:hanging="360"/>
        <w:rPr/>
      </w:pPr>
      <w:bookmarkStart w:colFirst="0" w:colLast="0" w:name="_heading=h.vx1227" w:id="40"/>
      <w:bookmarkEnd w:id="40"/>
      <w:r w:rsidDel="00000000" w:rsidR="00000000" w:rsidRPr="00000000">
        <w:rPr>
          <w:rtl w:val="0"/>
        </w:rPr>
        <w:t xml:space="preserve">Resultados y discusión</w:t>
      </w:r>
    </w:p>
    <w:p w:rsidR="00000000" w:rsidDel="00000000" w:rsidP="00000000" w:rsidRDefault="00000000" w:rsidRPr="00000000" w14:paraId="00000147">
      <w:pPr>
        <w:ind w:firstLine="708"/>
        <w:rPr/>
      </w:pPr>
      <w:r w:rsidDel="00000000" w:rsidR="00000000" w:rsidRPr="00000000">
        <w:rPr>
          <w:rtl w:val="0"/>
        </w:rPr>
      </w:r>
    </w:p>
    <w:p w:rsidR="00000000" w:rsidDel="00000000" w:rsidP="00000000" w:rsidRDefault="00000000" w:rsidRPr="00000000" w14:paraId="00000148">
      <w:pPr>
        <w:ind w:firstLine="708"/>
        <w:rPr/>
      </w:pPr>
      <w:r w:rsidDel="00000000" w:rsidR="00000000" w:rsidRPr="00000000">
        <w:rPr>
          <w:rtl w:val="0"/>
        </w:rPr>
        <w:t xml:space="preserve">En los resultados se comunican los hallazgos y descubrimientos del estudio. Se incluyen tablas, figuras, diagramas y demás material demostrativo. Al narrar descriptivamente una figura, tabla, etc., en un párrafo, puedes insertar una referencia cruzada, es decir, un hipervínculo al elemento mencionado dentro o fuera de paréntesis, ejemplos: estos resultados se muestran en la </w:t>
      </w:r>
      <w:r w:rsidDel="00000000" w:rsidR="00000000" w:rsidRPr="00000000">
        <w:rPr>
          <w:b w:val="1"/>
          <w:rtl w:val="0"/>
        </w:rPr>
        <w:t xml:space="preserve">Tabla 1</w:t>
      </w:r>
      <w:r w:rsidDel="00000000" w:rsidR="00000000" w:rsidRPr="00000000">
        <w:rPr>
          <w:rtl w:val="0"/>
        </w:rPr>
        <w:t xml:space="preserve">. Igualmente, los datos son validados con otros instrumentos (</w:t>
      </w:r>
      <w:r w:rsidDel="00000000" w:rsidR="00000000" w:rsidRPr="00000000">
        <w:rPr>
          <w:b w:val="1"/>
          <w:rtl w:val="0"/>
        </w:rPr>
        <w:t xml:space="preserve">Tabla 2</w:t>
      </w:r>
      <w:r w:rsidDel="00000000" w:rsidR="00000000" w:rsidRPr="00000000">
        <w:rPr>
          <w:rtl w:val="0"/>
        </w:rPr>
        <w:t xml:space="preserve">, </w:t>
      </w:r>
      <w:r w:rsidDel="00000000" w:rsidR="00000000" w:rsidRPr="00000000">
        <w:rPr>
          <w:b w:val="1"/>
          <w:rtl w:val="0"/>
        </w:rPr>
        <w:t xml:space="preserve">Tabla 3</w:t>
      </w:r>
      <w:r w:rsidDel="00000000" w:rsidR="00000000" w:rsidRPr="00000000">
        <w:rPr>
          <w:rtl w:val="0"/>
        </w:rPr>
        <w:t xml:space="preserve">). Lineamientos que se establecen en la nueva versión de las Normas APA séptima edición (</w:t>
      </w:r>
      <w:r w:rsidDel="00000000" w:rsidR="00000000" w:rsidRPr="00000000">
        <w:rPr>
          <w:b w:val="1"/>
          <w:rtl w:val="0"/>
        </w:rPr>
        <w:t xml:space="preserve">Figura 1</w:t>
      </w:r>
      <w:r w:rsidDel="00000000" w:rsidR="00000000" w:rsidRPr="00000000">
        <w:rPr>
          <w:rtl w:val="0"/>
        </w:rPr>
        <w:t xml:space="preserve">). La producción intelectual institucional se publica en el Repositorio (</w:t>
      </w:r>
      <w:r w:rsidDel="00000000" w:rsidR="00000000" w:rsidRPr="00000000">
        <w:rPr>
          <w:b w:val="1"/>
          <w:rtl w:val="0"/>
        </w:rPr>
        <w:t xml:space="preserve">Figura 2</w:t>
      </w:r>
      <w:r w:rsidDel="00000000" w:rsidR="00000000" w:rsidRPr="00000000">
        <w:rPr>
          <w:rtl w:val="0"/>
        </w:rPr>
        <w:t xml:space="preserve">).</w:t>
      </w:r>
    </w:p>
    <w:p w:rsidR="00000000" w:rsidDel="00000000" w:rsidP="00000000" w:rsidRDefault="00000000" w:rsidRPr="00000000" w14:paraId="00000149">
      <w:pPr>
        <w:spacing w:line="240" w:lineRule="auto"/>
        <w:jc w:val="left"/>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discusión es la interpretación crítica y el análisis de los resultados, que surgen de las preguntas de investigación.</w:t>
      </w:r>
    </w:p>
    <w:p w:rsidR="00000000" w:rsidDel="00000000" w:rsidP="00000000" w:rsidRDefault="00000000" w:rsidRPr="00000000" w14:paraId="0000014B">
      <w:pPr>
        <w:spacing w:line="240" w:lineRule="auto"/>
        <w:jc w:val="left"/>
        <w:rPr/>
      </w:pPr>
      <w:r w:rsidDel="00000000" w:rsidR="00000000" w:rsidRPr="00000000">
        <w:rPr>
          <w:rtl w:val="0"/>
        </w:rPr>
      </w:r>
    </w:p>
    <w:p w:rsidR="00000000" w:rsidDel="00000000" w:rsidP="00000000" w:rsidRDefault="00000000" w:rsidRPr="00000000" w14:paraId="0000014C">
      <w:pPr>
        <w:pStyle w:val="Heading2"/>
        <w:numPr>
          <w:ilvl w:val="1"/>
          <w:numId w:val="5"/>
        </w:numPr>
        <w:ind w:left="360" w:hanging="360"/>
        <w:rPr/>
      </w:pPr>
      <w:bookmarkStart w:colFirst="0" w:colLast="0" w:name="_heading=h.3fwokq0" w:id="41"/>
      <w:bookmarkEnd w:id="41"/>
      <w:r w:rsidDel="00000000" w:rsidR="00000000" w:rsidRPr="00000000">
        <w:rPr>
          <w:rtl w:val="0"/>
        </w:rPr>
        <w:t xml:space="preserve"> Métricas</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los resultados numéricos de las métricas de las iteraciones que consideres más relevantes, junto con las configuraciones. Usa tablas o gráficas siguiendo el formato mostrado a continuación.</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2"/>
        <w:numPr>
          <w:ilvl w:val="1"/>
          <w:numId w:val="5"/>
        </w:numPr>
        <w:ind w:left="360" w:hanging="360"/>
        <w:rPr/>
      </w:pPr>
      <w:bookmarkStart w:colFirst="0" w:colLast="0" w:name="_heading=h.1v1yuxt" w:id="42"/>
      <w:bookmarkEnd w:id="42"/>
      <w:r w:rsidDel="00000000" w:rsidR="00000000" w:rsidRPr="00000000">
        <w:rPr>
          <w:rtl w:val="0"/>
        </w:rPr>
        <w:t xml:space="preserve"> Evaluación cualitativa</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Realiza una evaluación cualitativa de los resultados, indicando casos de overfitting, underfitting, utilidad de los resultados, relación obtenida entre la métrica de ML y la de negocio, etc.</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2"/>
        <w:numPr>
          <w:ilvl w:val="1"/>
          <w:numId w:val="5"/>
        </w:numPr>
        <w:ind w:left="360" w:hanging="360"/>
        <w:rPr/>
      </w:pPr>
      <w:bookmarkStart w:colFirst="0" w:colLast="0" w:name="_heading=h.4f1mdlm" w:id="43"/>
      <w:bookmarkEnd w:id="43"/>
      <w:r w:rsidDel="00000000" w:rsidR="00000000" w:rsidRPr="00000000">
        <w:rPr>
          <w:rtl w:val="0"/>
        </w:rPr>
        <w:t xml:space="preserve"> Consideraciones de producción</w:t>
      </w:r>
    </w:p>
    <w:p w:rsidR="00000000" w:rsidDel="00000000" w:rsidP="00000000" w:rsidRDefault="00000000" w:rsidRPr="00000000" w14:paraId="00000153">
      <w:pPr>
        <w:ind w:firstLine="708"/>
        <w:rPr/>
      </w:pPr>
      <w:r w:rsidDel="00000000" w:rsidR="00000000" w:rsidRPr="00000000">
        <w:rPr>
          <w:rtl w:val="0"/>
        </w:rPr>
        <w:t xml:space="preserve">Menciona consideraciones técnicas de una posible puesta en producción. Por ejemplo:  condiciones de monitoreo del desempeño de los modelos, integración con streams de datos, servicios en la nube, etc.</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2u6wntf" w:id="44"/>
      <w:bookmarkEnd w:id="4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Resultados del test PBQ-SF (Personality Belief Questionnaire Short Form)</w:t>
      </w:r>
      <w:r w:rsidDel="00000000" w:rsidR="00000000" w:rsidRPr="00000000">
        <w:rPr>
          <w:rtl w:val="0"/>
        </w:rPr>
      </w:r>
    </w:p>
    <w:tbl>
      <w:tblPr>
        <w:tblStyle w:val="Table4"/>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1985"/>
        <w:gridCol w:w="1559"/>
        <w:gridCol w:w="1843"/>
        <w:tblGridChange w:id="0">
          <w:tblGrid>
            <w:gridCol w:w="3964"/>
            <w:gridCol w:w="1985"/>
            <w:gridCol w:w="1559"/>
            <w:gridCol w:w="1843"/>
          </w:tblGrid>
        </w:tblGridChange>
      </w:tblGrid>
      <w:tr>
        <w:trPr>
          <w:cantSplit w:val="0"/>
          <w:trHeight w:val="114"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Trastornos</w:t>
            </w:r>
          </w:p>
        </w:tc>
        <w:tc>
          <w:tcPr>
            <w:tcBorders>
              <w:top w:color="000000" w:space="0" w:sz="4" w:val="single"/>
              <w:bottom w:color="000000" w:space="0" w:sz="4" w:val="single"/>
            </w:tcBorders>
            <w:vAlign w:val="center"/>
          </w:tcPr>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Puntaje</w:t>
            </w:r>
          </w:p>
        </w:tc>
        <w:tc>
          <w:tcPr>
            <w:tcBorders>
              <w:top w:color="000000" w:space="0" w:sz="4" w:val="single"/>
              <w:bottom w:color="000000" w:space="0" w:sz="4" w:val="single"/>
            </w:tcBorders>
            <w:vAlign w:val="center"/>
          </w:tcPr>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Media *</w:t>
            </w:r>
          </w:p>
        </w:tc>
        <w:tc>
          <w:tcPr>
            <w:tcBorders>
              <w:top w:color="000000" w:space="0" w:sz="4" w:val="single"/>
              <w:bottom w:color="000000" w:space="0" w:sz="4" w:val="single"/>
            </w:tcBorders>
            <w:vAlign w:val="center"/>
          </w:tcPr>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Desviación *</w:t>
            </w:r>
          </w:p>
        </w:tc>
      </w:tr>
      <w:tr>
        <w:trPr>
          <w:cantSplit w:val="0"/>
          <w:tblHeader w:val="0"/>
        </w:trPr>
        <w:tc>
          <w:tcPr>
            <w:tcBorders>
              <w:top w:color="000000" w:space="0" w:sz="4" w:val="single"/>
            </w:tcBorders>
            <w:vAlign w:val="center"/>
          </w:tcPr>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Esquizoide</w:t>
            </w:r>
          </w:p>
        </w:tc>
        <w:tc>
          <w:tcPr>
            <w:tcBorders>
              <w:top w:color="000000" w:space="0" w:sz="4" w:val="single"/>
            </w:tcBorders>
            <w:vAlign w:val="center"/>
          </w:tcPr>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c>
          <w:tcPr>
            <w:tcBorders>
              <w:top w:color="000000" w:space="0" w:sz="4" w:val="single"/>
            </w:tcBorders>
            <w:vAlign w:val="center"/>
          </w:tcPr>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11.8</w:t>
            </w:r>
          </w:p>
        </w:tc>
        <w:tc>
          <w:tcPr>
            <w:tcBorders>
              <w:top w:color="000000" w:space="0" w:sz="4" w:val="single"/>
            </w:tcBorders>
            <w:vAlign w:val="center"/>
          </w:tcPr>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r>
      <w:tr>
        <w:trPr>
          <w:cantSplit w:val="0"/>
          <w:tblHeader w:val="0"/>
        </w:trPr>
        <w:tc>
          <w:tcPr>
            <w:vAlign w:val="center"/>
          </w:tcPr>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Paranoide</w:t>
            </w:r>
          </w:p>
        </w:tc>
        <w:tc>
          <w:tcPr>
            <w:vAlign w:val="center"/>
          </w:tcPr>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p>
        </w:tc>
        <w:tc>
          <w:tcPr>
            <w:vAlign w:val="center"/>
          </w:tcPr>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p>
        </w:tc>
        <w:tc>
          <w:tcPr>
            <w:vAlign w:val="center"/>
          </w:tcPr>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p>
        </w:tc>
      </w:tr>
      <w:tr>
        <w:trPr>
          <w:cantSplit w:val="0"/>
          <w:tblHeader w:val="0"/>
        </w:trPr>
        <w:tc>
          <w:tcPr>
            <w:vAlign w:val="center"/>
          </w:tcPr>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Antisocial</w:t>
            </w:r>
          </w:p>
        </w:tc>
        <w:tc>
          <w:tcPr>
            <w:vAlign w:val="center"/>
          </w:tcPr>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tc>
        <w:tc>
          <w:tcPr>
            <w:vAlign w:val="center"/>
          </w:tcPr>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w:t>
            </w:r>
          </w:p>
        </w:tc>
        <w:tc>
          <w:tcPr>
            <w:vAlign w:val="center"/>
          </w:tcPr>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p>
        </w:tc>
      </w:tr>
      <w:tr>
        <w:trPr>
          <w:cantSplit w:val="0"/>
          <w:tblHeader w:val="0"/>
        </w:trPr>
        <w:tc>
          <w:tcPr>
            <w:vAlign w:val="center"/>
          </w:tcPr>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Narcisista</w:t>
            </w:r>
          </w:p>
        </w:tc>
        <w:tc>
          <w:tcPr>
            <w:vAlign w:val="center"/>
          </w:tcPr>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tc>
        <w:tc>
          <w:tcPr>
            <w:vAlign w:val="center"/>
          </w:tcPr>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w:t>
            </w:r>
          </w:p>
        </w:tc>
        <w:tc>
          <w:tcPr>
            <w:vAlign w:val="center"/>
          </w:tcPr>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p>
        </w:tc>
      </w:tr>
      <w:tr>
        <w:trPr>
          <w:cantSplit w:val="0"/>
          <w:tblHeader w:val="0"/>
        </w:trPr>
        <w:tc>
          <w:tcPr>
            <w:vAlign w:val="center"/>
          </w:tcPr>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Histriónico</w:t>
            </w:r>
          </w:p>
        </w:tc>
        <w:tc>
          <w:tcPr>
            <w:vAlign w:val="center"/>
          </w:tcPr>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p>
        </w:tc>
        <w:tc>
          <w:tcPr>
            <w:vAlign w:val="center"/>
          </w:tcPr>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p>
        </w:tc>
        <w:tc>
          <w:tcPr>
            <w:vAlign w:val="center"/>
          </w:tcPr>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p>
        </w:tc>
      </w:tr>
      <w:tr>
        <w:trPr>
          <w:cantSplit w:val="0"/>
          <w:tblHeader w:val="0"/>
        </w:trPr>
        <w:tc>
          <w:tcPr>
            <w:vAlign w:val="center"/>
          </w:tcPr>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Límite</w:t>
            </w:r>
          </w:p>
        </w:tc>
        <w:tc>
          <w:tcPr>
            <w:vAlign w:val="center"/>
          </w:tcPr>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p>
        </w:tc>
        <w:tc>
          <w:tcPr>
            <w:vAlign w:val="center"/>
          </w:tcPr>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r>
          </w:p>
        </w:tc>
        <w:tc>
          <w:tcPr>
            <w:vAlign w:val="center"/>
          </w:tcPr>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p>
        </w:tc>
      </w:tr>
      <w:tr>
        <w:trPr>
          <w:cantSplit w:val="0"/>
          <w:tblHeader w:val="0"/>
        </w:trPr>
        <w:tc>
          <w:tcPr>
            <w:vAlign w:val="center"/>
          </w:tcPr>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 evitación</w:t>
            </w:r>
          </w:p>
        </w:tc>
        <w:tc>
          <w:tcPr>
            <w:vAlign w:val="center"/>
          </w:tcPr>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vAlign w:val="center"/>
          </w:tcPr>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w:t>
            </w:r>
          </w:p>
        </w:tc>
        <w:tc>
          <w:tcPr>
            <w:vAlign w:val="center"/>
          </w:tcPr>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p>
        </w:tc>
      </w:tr>
      <w:tr>
        <w:trPr>
          <w:cantSplit w:val="0"/>
          <w:tblHeader w:val="0"/>
        </w:trPr>
        <w:tc>
          <w:tcPr>
            <w:vAlign w:val="center"/>
          </w:tcPr>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 dependencia</w:t>
            </w:r>
          </w:p>
        </w:tc>
        <w:tc>
          <w:tcPr>
            <w:vAlign w:val="center"/>
          </w:tcPr>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p>
        </w:tc>
        <w:tc>
          <w:tcPr>
            <w:vAlign w:val="center"/>
          </w:tcPr>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p>
        </w:tc>
        <w:tc>
          <w:tcPr>
            <w:vAlign w:val="center"/>
          </w:tcPr>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p>
        </w:tc>
      </w:tr>
      <w:tr>
        <w:trPr>
          <w:cantSplit w:val="0"/>
          <w:tblHeader w:val="0"/>
        </w:trPr>
        <w:tc>
          <w:tcPr>
            <w:vAlign w:val="center"/>
          </w:tcPr>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Obsesivo compulsivo</w:t>
            </w:r>
          </w:p>
        </w:tc>
        <w:tc>
          <w:tcPr>
            <w:vAlign w:val="center"/>
          </w:tcPr>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p>
        </w:tc>
        <w:tc>
          <w:tcPr>
            <w:vAlign w:val="center"/>
          </w:tcPr>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11.6</w:t>
            </w:r>
          </w:p>
        </w:tc>
        <w:tc>
          <w:tcPr>
            <w:vAlign w:val="center"/>
          </w:tcPr>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r>
      <w:tr>
        <w:trPr>
          <w:cantSplit w:val="0"/>
          <w:tblHeader w:val="0"/>
        </w:trPr>
        <w:tc>
          <w:tcPr>
            <w:tcBorders>
              <w:bottom w:color="000000" w:space="0" w:sz="4" w:val="single"/>
            </w:tcBorders>
            <w:vAlign w:val="center"/>
          </w:tcPr>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Pasivo agresivo</w:t>
            </w:r>
          </w:p>
        </w:tc>
        <w:tc>
          <w:tcPr>
            <w:tcBorders>
              <w:bottom w:color="000000" w:space="0" w:sz="4" w:val="single"/>
            </w:tcBorders>
            <w:vAlign w:val="center"/>
          </w:tcPr>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p>
        </w:tc>
        <w:tc>
          <w:tcPr>
            <w:tcBorders>
              <w:bottom w:color="000000" w:space="0" w:sz="4" w:val="single"/>
            </w:tcBorders>
            <w:vAlign w:val="center"/>
          </w:tcPr>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9.9</w:t>
            </w:r>
          </w:p>
        </w:tc>
        <w:tc>
          <w:tcPr>
            <w:tcBorders>
              <w:bottom w:color="000000" w:space="0" w:sz="4" w:val="single"/>
            </w:tcBorders>
            <w:vAlign w:val="center"/>
          </w:tcPr>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p>
        </w:tc>
      </w:tr>
    </w:tbl>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Las medias y las desviaciones de esta prueba fueron obtenidas en población normal (no clínica).</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Fuente.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(Ramírez H. &amp; Guzmán, 2011). </w:t>
      </w:r>
    </w:p>
    <w:p w:rsidR="00000000" w:rsidDel="00000000" w:rsidP="00000000" w:rsidRDefault="00000000" w:rsidRPr="00000000" w14:paraId="00000184">
      <w:pPr>
        <w:spacing w:after="160" w:line="259" w:lineRule="auto"/>
        <w:jc w:val="left"/>
        <w:rPr/>
      </w:pPr>
      <w:r w:rsidDel="00000000" w:rsidR="00000000" w:rsidRPr="00000000">
        <w:rPr>
          <w:rtl w:val="0"/>
        </w:rPr>
      </w:r>
    </w:p>
    <w:p w:rsidR="00000000" w:rsidDel="00000000" w:rsidP="00000000" w:rsidRDefault="00000000" w:rsidRPr="00000000" w14:paraId="00000185">
      <w:pPr>
        <w:jc w:val="left"/>
        <w:rPr/>
      </w:pPr>
      <w:bookmarkStart w:colFirst="0" w:colLast="0" w:name="_heading=h.19c6y18" w:id="45"/>
      <w:bookmarkEnd w:id="45"/>
      <w:r w:rsidDel="00000000" w:rsidR="00000000" w:rsidRPr="00000000">
        <w:rPr>
          <w:b w:val="1"/>
          <w:rtl w:val="0"/>
        </w:rPr>
        <w:t xml:space="preserve">Tabla 2</w:t>
      </w:r>
      <w:r w:rsidDel="00000000" w:rsidR="00000000" w:rsidRPr="00000000">
        <w:rPr>
          <w:rtl w:val="0"/>
        </w:rPr>
        <w:br w:type="textWrapping"/>
      </w:r>
      <w:r w:rsidDel="00000000" w:rsidR="00000000" w:rsidRPr="00000000">
        <w:rPr>
          <w:i w:val="1"/>
          <w:rtl w:val="0"/>
        </w:rPr>
        <w:t xml:space="preserve">Características demográficas y tipo de tratamiento de hemodiálisis y diálisis peritoneal con la adherencia (SMAQ)</w:t>
      </w:r>
      <w:r w:rsidDel="00000000" w:rsidR="00000000" w:rsidRPr="00000000">
        <w:rPr>
          <w:rtl w:val="0"/>
        </w:rPr>
        <w:t xml:space="preserve"> </w:t>
      </w:r>
    </w:p>
    <w:tbl>
      <w:tblPr>
        <w:tblStyle w:val="Table5"/>
        <w:tblW w:w="935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44"/>
        <w:gridCol w:w="992"/>
        <w:gridCol w:w="993"/>
        <w:gridCol w:w="1134"/>
        <w:gridCol w:w="992"/>
        <w:gridCol w:w="1701"/>
        <w:tblGridChange w:id="0">
          <w:tblGrid>
            <w:gridCol w:w="3544"/>
            <w:gridCol w:w="992"/>
            <w:gridCol w:w="993"/>
            <w:gridCol w:w="1134"/>
            <w:gridCol w:w="992"/>
            <w:gridCol w:w="1701"/>
          </w:tblGrid>
        </w:tblGridChange>
      </w:tblGrid>
      <w:tr>
        <w:trPr>
          <w:cantSplit w:val="0"/>
          <w:trHeight w:val="225" w:hRule="atLeast"/>
          <w:tblHeader w:val="0"/>
        </w:trPr>
        <w:tc>
          <w:tcPr>
            <w:vMerge w:val="restart"/>
            <w:tcBorders>
              <w:top w:color="000000" w:space="0" w:sz="4" w:val="single"/>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86">
            <w:pPr>
              <w:jc w:val="center"/>
              <w:rPr>
                <w:sz w:val="20"/>
                <w:szCs w:val="20"/>
              </w:rPr>
            </w:pPr>
            <w:r w:rsidDel="00000000" w:rsidR="00000000" w:rsidRPr="00000000">
              <w:rPr>
                <w:sz w:val="20"/>
                <w:szCs w:val="20"/>
                <w:rtl w:val="0"/>
              </w:rPr>
              <w:t xml:space="preserve"> </w:t>
            </w:r>
          </w:p>
        </w:tc>
        <w:tc>
          <w:tcPr>
            <w:gridSpan w:val="4"/>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7">
            <w:pPr>
              <w:jc w:val="center"/>
              <w:rPr>
                <w:sz w:val="20"/>
                <w:szCs w:val="20"/>
              </w:rPr>
            </w:pPr>
            <w:r w:rsidDel="00000000" w:rsidR="00000000" w:rsidRPr="00000000">
              <w:rPr>
                <w:sz w:val="20"/>
                <w:szCs w:val="20"/>
                <w:rtl w:val="0"/>
              </w:rPr>
              <w:t xml:space="preserve">Adherencia (SMAQ)</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B">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vMerge w:val="continue"/>
            <w:tcBorders>
              <w:top w:color="000000" w:space="0" w:sz="4" w:val="single"/>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8D">
            <w:pPr>
              <w:jc w:val="center"/>
              <w:rPr>
                <w:sz w:val="20"/>
                <w:szCs w:val="20"/>
              </w:rPr>
            </w:pPr>
            <w:r w:rsidDel="00000000" w:rsidR="00000000" w:rsidRPr="00000000">
              <w:rPr>
                <w:sz w:val="20"/>
                <w:szCs w:val="20"/>
                <w:rtl w:val="0"/>
              </w:rPr>
              <w:t xml:space="preserve">No</w:t>
            </w:r>
          </w:p>
        </w:tc>
        <w:tc>
          <w:tcPr>
            <w:gridSpan w:val="2"/>
            <w:tcBorders>
              <w:top w:color="000000" w:space="0" w:sz="4" w:val="single"/>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8F">
            <w:pPr>
              <w:jc w:val="center"/>
              <w:rPr>
                <w:sz w:val="20"/>
                <w:szCs w:val="20"/>
              </w:rPr>
            </w:pPr>
            <w:r w:rsidDel="00000000" w:rsidR="00000000" w:rsidRPr="00000000">
              <w:rPr>
                <w:sz w:val="20"/>
                <w:szCs w:val="20"/>
                <w:rtl w:val="0"/>
              </w:rPr>
              <w:t xml:space="preserve">Sí</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1">
            <w:pPr>
              <w:jc w:val="center"/>
              <w:rPr>
                <w:sz w:val="20"/>
                <w:szCs w:val="20"/>
              </w:rPr>
            </w:pPr>
            <w:r w:rsidDel="00000000" w:rsidR="00000000" w:rsidRPr="00000000">
              <w:rPr>
                <w:sz w:val="20"/>
                <w:szCs w:val="20"/>
                <w:rtl w:val="0"/>
              </w:rPr>
              <w:t xml:space="preserve">Valor P</w:t>
            </w:r>
          </w:p>
        </w:tc>
      </w:tr>
      <w:tr>
        <w:trPr>
          <w:cantSplit w:val="0"/>
          <w:trHeight w:val="225" w:hRule="atLeast"/>
          <w:tblHeader w:val="0"/>
        </w:trPr>
        <w:tc>
          <w:tcPr>
            <w:vMerge w:val="continue"/>
            <w:tcBorders>
              <w:top w:color="000000" w:space="0" w:sz="4" w:val="single"/>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93">
            <w:pPr>
              <w:jc w:val="center"/>
              <w:rPr>
                <w:sz w:val="20"/>
                <w:szCs w:val="20"/>
              </w:rPr>
            </w:pPr>
            <w:r w:rsidDel="00000000" w:rsidR="00000000" w:rsidRPr="00000000">
              <w:rPr>
                <w:sz w:val="20"/>
                <w:szCs w:val="20"/>
                <w:rtl w:val="0"/>
              </w:rPr>
              <w:t xml:space="preserve">N</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94">
            <w:pPr>
              <w:jc w:val="center"/>
              <w:rPr>
                <w:sz w:val="20"/>
                <w:szCs w:val="20"/>
              </w:rPr>
            </w:pPr>
            <w:r w:rsidDel="00000000" w:rsidR="00000000" w:rsidRPr="00000000">
              <w:rPr>
                <w:sz w:val="20"/>
                <w:szCs w:val="20"/>
                <w:rtl w:val="0"/>
              </w:rPr>
              <w:t xml:space="preserve">%</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95">
            <w:pPr>
              <w:jc w:val="center"/>
              <w:rPr>
                <w:sz w:val="20"/>
                <w:szCs w:val="20"/>
              </w:rPr>
            </w:pPr>
            <w:r w:rsidDel="00000000" w:rsidR="00000000" w:rsidRPr="00000000">
              <w:rPr>
                <w:sz w:val="20"/>
                <w:szCs w:val="20"/>
                <w:rtl w:val="0"/>
              </w:rPr>
              <w:t xml:space="preserve">N</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96">
            <w:pPr>
              <w:jc w:val="center"/>
              <w:rPr>
                <w:sz w:val="20"/>
                <w:szCs w:val="20"/>
              </w:rPr>
            </w:pPr>
            <w:r w:rsidDel="00000000" w:rsidR="00000000" w:rsidRPr="00000000">
              <w:rPr>
                <w:sz w:val="20"/>
                <w:szCs w:val="20"/>
                <w:rtl w:val="0"/>
              </w:rPr>
              <w:t xml:space="preserve">%</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97">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8">
            <w:pPr>
              <w:jc w:val="left"/>
              <w:rPr>
                <w:sz w:val="20"/>
                <w:szCs w:val="20"/>
              </w:rPr>
            </w:pPr>
            <w:r w:rsidDel="00000000" w:rsidR="00000000" w:rsidRPr="00000000">
              <w:rPr>
                <w:sz w:val="20"/>
                <w:szCs w:val="20"/>
                <w:rtl w:val="0"/>
              </w:rPr>
              <w:t xml:space="preserve">Sexo</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9">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A">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B">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C">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D">
            <w:pPr>
              <w:jc w:val="center"/>
              <w:rPr>
                <w:sz w:val="20"/>
                <w:szCs w:val="20"/>
              </w:rPr>
            </w:pPr>
            <w:r w:rsidDel="00000000" w:rsidR="00000000" w:rsidRPr="00000000">
              <w:rPr>
                <w:sz w:val="20"/>
                <w:szCs w:val="20"/>
                <w:rtl w:val="0"/>
              </w:rPr>
              <w:t xml:space="preserve">0.13</w:t>
            </w:r>
          </w:p>
        </w:tc>
      </w:tr>
      <w:tr>
        <w:trPr>
          <w:cantSplit w:val="0"/>
          <w:trHeight w:val="210" w:hRule="atLeast"/>
          <w:tblHeader w:val="0"/>
        </w:trPr>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19E">
            <w:pPr>
              <w:jc w:val="left"/>
              <w:rPr>
                <w:sz w:val="20"/>
                <w:szCs w:val="20"/>
              </w:rPr>
            </w:pPr>
            <w:r w:rsidDel="00000000" w:rsidR="00000000" w:rsidRPr="00000000">
              <w:rPr>
                <w:sz w:val="20"/>
                <w:szCs w:val="20"/>
                <w:rtl w:val="0"/>
              </w:rPr>
              <w:t xml:space="preserve">Hombre</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F">
            <w:pPr>
              <w:jc w:val="center"/>
              <w:rPr>
                <w:sz w:val="20"/>
                <w:szCs w:val="20"/>
              </w:rPr>
            </w:pPr>
            <w:r w:rsidDel="00000000" w:rsidR="00000000" w:rsidRPr="00000000">
              <w:rPr>
                <w:sz w:val="20"/>
                <w:szCs w:val="20"/>
                <w:rtl w:val="0"/>
              </w:rPr>
              <w:t xml:space="preserve">55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0">
            <w:pPr>
              <w:jc w:val="center"/>
              <w:rPr>
                <w:sz w:val="20"/>
                <w:szCs w:val="20"/>
              </w:rPr>
            </w:pPr>
            <w:r w:rsidDel="00000000" w:rsidR="00000000" w:rsidRPr="00000000">
              <w:rPr>
                <w:sz w:val="20"/>
                <w:szCs w:val="20"/>
                <w:rtl w:val="0"/>
              </w:rPr>
              <w:t xml:space="preserve">58.5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1">
            <w:pPr>
              <w:jc w:val="center"/>
              <w:rPr>
                <w:sz w:val="20"/>
                <w:szCs w:val="20"/>
              </w:rPr>
            </w:pPr>
            <w:r w:rsidDel="00000000" w:rsidR="00000000" w:rsidRPr="00000000">
              <w:rPr>
                <w:sz w:val="20"/>
                <w:szCs w:val="20"/>
                <w:rtl w:val="0"/>
              </w:rPr>
              <w:t xml:space="preserve">45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2">
            <w:pPr>
              <w:jc w:val="center"/>
              <w:rPr>
                <w:sz w:val="20"/>
                <w:szCs w:val="20"/>
              </w:rPr>
            </w:pPr>
            <w:r w:rsidDel="00000000" w:rsidR="00000000" w:rsidRPr="00000000">
              <w:rPr>
                <w:sz w:val="20"/>
                <w:szCs w:val="20"/>
                <w:rtl w:val="0"/>
              </w:rPr>
              <w:t xml:space="preserve">70.3</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3">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A4">
            <w:pPr>
              <w:jc w:val="left"/>
              <w:rPr>
                <w:sz w:val="20"/>
                <w:szCs w:val="20"/>
              </w:rPr>
            </w:pPr>
            <w:r w:rsidDel="00000000" w:rsidR="00000000" w:rsidRPr="00000000">
              <w:rPr>
                <w:sz w:val="20"/>
                <w:szCs w:val="20"/>
                <w:rtl w:val="0"/>
              </w:rPr>
              <w:t xml:space="preserve">Mujer</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5">
            <w:pPr>
              <w:jc w:val="center"/>
              <w:rPr>
                <w:sz w:val="20"/>
                <w:szCs w:val="20"/>
              </w:rPr>
            </w:pPr>
            <w:r w:rsidDel="00000000" w:rsidR="00000000" w:rsidRPr="00000000">
              <w:rPr>
                <w:sz w:val="20"/>
                <w:szCs w:val="20"/>
                <w:rtl w:val="0"/>
              </w:rPr>
              <w:t xml:space="preserve">39</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6">
            <w:pPr>
              <w:jc w:val="center"/>
              <w:rPr>
                <w:sz w:val="20"/>
                <w:szCs w:val="20"/>
              </w:rPr>
            </w:pPr>
            <w:r w:rsidDel="00000000" w:rsidR="00000000" w:rsidRPr="00000000">
              <w:rPr>
                <w:sz w:val="20"/>
                <w:szCs w:val="20"/>
                <w:rtl w:val="0"/>
              </w:rPr>
              <w:t xml:space="preserve">41.5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7">
            <w:pPr>
              <w:jc w:val="center"/>
              <w:rPr>
                <w:sz w:val="20"/>
                <w:szCs w:val="20"/>
              </w:rPr>
            </w:pPr>
            <w:r w:rsidDel="00000000" w:rsidR="00000000" w:rsidRPr="00000000">
              <w:rPr>
                <w:sz w:val="20"/>
                <w:szCs w:val="20"/>
                <w:rtl w:val="0"/>
              </w:rPr>
              <w:t xml:space="preserve">19</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8">
            <w:pPr>
              <w:jc w:val="center"/>
              <w:rPr>
                <w:sz w:val="20"/>
                <w:szCs w:val="20"/>
              </w:rPr>
            </w:pPr>
            <w:r w:rsidDel="00000000" w:rsidR="00000000" w:rsidRPr="00000000">
              <w:rPr>
                <w:sz w:val="20"/>
                <w:szCs w:val="20"/>
                <w:rtl w:val="0"/>
              </w:rPr>
              <w:t xml:space="preserve">29.7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9">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A">
            <w:pPr>
              <w:jc w:val="left"/>
              <w:rPr>
                <w:sz w:val="20"/>
                <w:szCs w:val="20"/>
              </w:rPr>
            </w:pPr>
            <w:r w:rsidDel="00000000" w:rsidR="00000000" w:rsidRPr="00000000">
              <w:rPr>
                <w:sz w:val="20"/>
                <w:szCs w:val="20"/>
                <w:rtl w:val="0"/>
              </w:rPr>
              <w:t xml:space="preserve">Edad</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B">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C">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D">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E">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F">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0">
            <w:pPr>
              <w:jc w:val="left"/>
              <w:rPr>
                <w:sz w:val="20"/>
                <w:szCs w:val="20"/>
              </w:rPr>
            </w:pPr>
            <w:r w:rsidDel="00000000" w:rsidR="00000000" w:rsidRPr="00000000">
              <w:rPr>
                <w:sz w:val="20"/>
                <w:szCs w:val="20"/>
                <w:rtl w:val="0"/>
              </w:rPr>
              <w:t xml:space="preserve">19 a 25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1">
            <w:pPr>
              <w:jc w:val="center"/>
              <w:rPr>
                <w:sz w:val="20"/>
                <w:szCs w:val="20"/>
              </w:rPr>
            </w:pPr>
            <w:r w:rsidDel="00000000" w:rsidR="00000000" w:rsidRPr="00000000">
              <w:rPr>
                <w:sz w:val="20"/>
                <w:szCs w:val="20"/>
                <w:rtl w:val="0"/>
              </w:rPr>
              <w:t xml:space="preserve">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2">
            <w:pPr>
              <w:jc w:val="center"/>
              <w:rPr>
                <w:sz w:val="20"/>
                <w:szCs w:val="20"/>
              </w:rPr>
            </w:pPr>
            <w:r w:rsidDel="00000000" w:rsidR="00000000" w:rsidRPr="00000000">
              <w:rPr>
                <w:sz w:val="20"/>
                <w:szCs w:val="20"/>
                <w:rtl w:val="0"/>
              </w:rPr>
              <w:t xml:space="preserve">7.4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3">
            <w:pPr>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4">
            <w:pPr>
              <w:jc w:val="center"/>
              <w:rPr>
                <w:sz w:val="20"/>
                <w:szCs w:val="20"/>
              </w:rPr>
            </w:pPr>
            <w:r w:rsidDel="00000000" w:rsidR="00000000" w:rsidRPr="00000000">
              <w:rPr>
                <w:sz w:val="20"/>
                <w:szCs w:val="20"/>
                <w:rtl w:val="0"/>
              </w:rPr>
              <w:t xml:space="preserve">1.6</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5">
            <w:pPr>
              <w:jc w:val="center"/>
              <w:rPr>
                <w:sz w:val="20"/>
                <w:szCs w:val="20"/>
              </w:rPr>
            </w:pPr>
            <w:r w:rsidDel="00000000" w:rsidR="00000000" w:rsidRPr="00000000">
              <w:rPr>
                <w:sz w:val="20"/>
                <w:szCs w:val="20"/>
                <w:rtl w:val="0"/>
              </w:rPr>
              <w:t xml:space="preserve">0.246</w:t>
            </w:r>
          </w:p>
        </w:tc>
      </w:tr>
      <w:tr>
        <w:trPr>
          <w:cantSplit w:val="0"/>
          <w:trHeight w:val="225" w:hRule="atLeast"/>
          <w:tblHeader w:val="0"/>
        </w:trPr>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1B6">
            <w:pPr>
              <w:jc w:val="left"/>
              <w:rPr>
                <w:sz w:val="20"/>
                <w:szCs w:val="20"/>
              </w:rPr>
            </w:pPr>
            <w:r w:rsidDel="00000000" w:rsidR="00000000" w:rsidRPr="00000000">
              <w:rPr>
                <w:sz w:val="20"/>
                <w:szCs w:val="20"/>
                <w:rtl w:val="0"/>
              </w:rPr>
              <w:t xml:space="preserve">27 a 59</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7">
            <w:pPr>
              <w:jc w:val="center"/>
              <w:rPr>
                <w:sz w:val="20"/>
                <w:szCs w:val="20"/>
              </w:rPr>
            </w:pPr>
            <w:r w:rsidDel="00000000" w:rsidR="00000000" w:rsidRPr="00000000">
              <w:rPr>
                <w:sz w:val="20"/>
                <w:szCs w:val="20"/>
                <w:rtl w:val="0"/>
              </w:rPr>
              <w:t xml:space="preserve">69</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8">
            <w:pPr>
              <w:jc w:val="center"/>
              <w:rPr>
                <w:sz w:val="20"/>
                <w:szCs w:val="20"/>
              </w:rPr>
            </w:pPr>
            <w:r w:rsidDel="00000000" w:rsidR="00000000" w:rsidRPr="00000000">
              <w:rPr>
                <w:sz w:val="20"/>
                <w:szCs w:val="20"/>
                <w:rtl w:val="0"/>
              </w:rPr>
              <w:t xml:space="preserve">73.4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9">
            <w:pPr>
              <w:jc w:val="center"/>
              <w:rPr>
                <w:sz w:val="20"/>
                <w:szCs w:val="20"/>
              </w:rPr>
            </w:pPr>
            <w:r w:rsidDel="00000000" w:rsidR="00000000" w:rsidRPr="00000000">
              <w:rPr>
                <w:sz w:val="20"/>
                <w:szCs w:val="20"/>
                <w:rtl w:val="0"/>
              </w:rPr>
              <w:t xml:space="preserve">51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A">
            <w:pPr>
              <w:jc w:val="center"/>
              <w:rPr>
                <w:sz w:val="20"/>
                <w:szCs w:val="20"/>
              </w:rPr>
            </w:pPr>
            <w:r w:rsidDel="00000000" w:rsidR="00000000" w:rsidRPr="00000000">
              <w:rPr>
                <w:sz w:val="20"/>
                <w:szCs w:val="20"/>
                <w:rtl w:val="0"/>
              </w:rPr>
              <w:t xml:space="preserve">79.7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B">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BC">
            <w:pPr>
              <w:jc w:val="left"/>
              <w:rPr>
                <w:sz w:val="20"/>
                <w:szCs w:val="20"/>
              </w:rPr>
            </w:pPr>
            <w:r w:rsidDel="00000000" w:rsidR="00000000" w:rsidRPr="00000000">
              <w:rPr>
                <w:sz w:val="20"/>
                <w:szCs w:val="20"/>
                <w:rtl w:val="0"/>
              </w:rPr>
              <w:t xml:space="preserve">60 años o más</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D">
            <w:pPr>
              <w:jc w:val="center"/>
              <w:rPr>
                <w:sz w:val="20"/>
                <w:szCs w:val="20"/>
              </w:rPr>
            </w:pPr>
            <w:r w:rsidDel="00000000" w:rsidR="00000000" w:rsidRPr="00000000">
              <w:rPr>
                <w:sz w:val="20"/>
                <w:szCs w:val="20"/>
                <w:rtl w:val="0"/>
              </w:rPr>
              <w:t xml:space="preserve">18</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E">
            <w:pPr>
              <w:jc w:val="center"/>
              <w:rPr>
                <w:sz w:val="20"/>
                <w:szCs w:val="20"/>
              </w:rPr>
            </w:pPr>
            <w:r w:rsidDel="00000000" w:rsidR="00000000" w:rsidRPr="00000000">
              <w:rPr>
                <w:sz w:val="20"/>
                <w:szCs w:val="20"/>
                <w:rtl w:val="0"/>
              </w:rPr>
              <w:t xml:space="preserve">19.1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F">
            <w:pPr>
              <w:jc w:val="center"/>
              <w:rPr>
                <w:sz w:val="20"/>
                <w:szCs w:val="20"/>
              </w:rPr>
            </w:pPr>
            <w:r w:rsidDel="00000000" w:rsidR="00000000" w:rsidRPr="00000000">
              <w:rPr>
                <w:sz w:val="20"/>
                <w:szCs w:val="20"/>
                <w:rtl w:val="0"/>
              </w:rPr>
              <w:t xml:space="preserve">12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0">
            <w:pPr>
              <w:jc w:val="center"/>
              <w:rPr>
                <w:sz w:val="20"/>
                <w:szCs w:val="20"/>
              </w:rPr>
            </w:pPr>
            <w:r w:rsidDel="00000000" w:rsidR="00000000" w:rsidRPr="00000000">
              <w:rPr>
                <w:sz w:val="20"/>
                <w:szCs w:val="20"/>
                <w:rtl w:val="0"/>
              </w:rPr>
              <w:t xml:space="preserve">18.8</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1">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2">
            <w:pPr>
              <w:jc w:val="left"/>
              <w:rPr>
                <w:sz w:val="20"/>
                <w:szCs w:val="20"/>
              </w:rPr>
            </w:pPr>
            <w:r w:rsidDel="00000000" w:rsidR="00000000" w:rsidRPr="00000000">
              <w:rPr>
                <w:sz w:val="20"/>
                <w:szCs w:val="20"/>
                <w:rtl w:val="0"/>
              </w:rPr>
              <w:t xml:space="preserve">Estado civil</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3">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4">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5">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6">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7">
            <w:pPr>
              <w:jc w:val="center"/>
              <w:rPr>
                <w:sz w:val="20"/>
                <w:szCs w:val="20"/>
              </w:rPr>
            </w:pPr>
            <w:r w:rsidDel="00000000" w:rsidR="00000000" w:rsidRPr="00000000">
              <w:rPr>
                <w:sz w:val="20"/>
                <w:szCs w:val="20"/>
                <w:rtl w:val="0"/>
              </w:rPr>
              <w:t xml:space="preserve">0.036*</w:t>
            </w:r>
          </w:p>
        </w:tc>
      </w:tr>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8">
            <w:pPr>
              <w:jc w:val="left"/>
              <w:rPr>
                <w:sz w:val="20"/>
                <w:szCs w:val="20"/>
              </w:rPr>
            </w:pPr>
            <w:r w:rsidDel="00000000" w:rsidR="00000000" w:rsidRPr="00000000">
              <w:rPr>
                <w:sz w:val="20"/>
                <w:szCs w:val="20"/>
                <w:rtl w:val="0"/>
              </w:rPr>
              <w:t xml:space="preserve">Soltero</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9">
            <w:pPr>
              <w:jc w:val="center"/>
              <w:rPr>
                <w:sz w:val="20"/>
                <w:szCs w:val="20"/>
              </w:rPr>
            </w:pPr>
            <w:r w:rsidDel="00000000" w:rsidR="00000000" w:rsidRPr="00000000">
              <w:rPr>
                <w:sz w:val="20"/>
                <w:szCs w:val="20"/>
                <w:rtl w:val="0"/>
              </w:rPr>
              <w:t xml:space="preserve">26</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A">
            <w:pPr>
              <w:jc w:val="center"/>
              <w:rPr>
                <w:sz w:val="20"/>
                <w:szCs w:val="20"/>
              </w:rPr>
            </w:pPr>
            <w:r w:rsidDel="00000000" w:rsidR="00000000" w:rsidRPr="00000000">
              <w:rPr>
                <w:sz w:val="20"/>
                <w:szCs w:val="20"/>
                <w:rtl w:val="0"/>
              </w:rPr>
              <w:t xml:space="preserve">27.7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B">
            <w:pPr>
              <w:jc w:val="center"/>
              <w:rPr>
                <w:sz w:val="20"/>
                <w:szCs w:val="20"/>
              </w:rPr>
            </w:pPr>
            <w:r w:rsidDel="00000000" w:rsidR="00000000" w:rsidRPr="00000000">
              <w:rPr>
                <w:sz w:val="20"/>
                <w:szCs w:val="20"/>
                <w:rtl w:val="0"/>
              </w:rPr>
              <w:t xml:space="preserve">11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C">
            <w:pPr>
              <w:jc w:val="center"/>
              <w:rPr>
                <w:sz w:val="20"/>
                <w:szCs w:val="20"/>
              </w:rPr>
            </w:pPr>
            <w:r w:rsidDel="00000000" w:rsidR="00000000" w:rsidRPr="00000000">
              <w:rPr>
                <w:sz w:val="20"/>
                <w:szCs w:val="20"/>
                <w:rtl w:val="0"/>
              </w:rPr>
              <w:t xml:space="preserve">17.2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D">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1CE">
            <w:pPr>
              <w:jc w:val="left"/>
              <w:rPr>
                <w:sz w:val="20"/>
                <w:szCs w:val="20"/>
              </w:rPr>
            </w:pPr>
            <w:r w:rsidDel="00000000" w:rsidR="00000000" w:rsidRPr="00000000">
              <w:rPr>
                <w:sz w:val="20"/>
                <w:szCs w:val="20"/>
                <w:rtl w:val="0"/>
              </w:rPr>
              <w:t xml:space="preserve">Casado / unión libre</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F">
            <w:pPr>
              <w:jc w:val="center"/>
              <w:rPr>
                <w:sz w:val="20"/>
                <w:szCs w:val="20"/>
              </w:rPr>
            </w:pPr>
            <w:r w:rsidDel="00000000" w:rsidR="00000000" w:rsidRPr="00000000">
              <w:rPr>
                <w:sz w:val="20"/>
                <w:szCs w:val="20"/>
                <w:rtl w:val="0"/>
              </w:rPr>
              <w:t xml:space="preserve">57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0">
            <w:pPr>
              <w:jc w:val="center"/>
              <w:rPr>
                <w:sz w:val="20"/>
                <w:szCs w:val="20"/>
              </w:rPr>
            </w:pPr>
            <w:r w:rsidDel="00000000" w:rsidR="00000000" w:rsidRPr="00000000">
              <w:rPr>
                <w:sz w:val="20"/>
                <w:szCs w:val="20"/>
                <w:rtl w:val="0"/>
              </w:rPr>
              <w:t xml:space="preserve">60.6</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1">
            <w:pPr>
              <w:jc w:val="center"/>
              <w:rPr>
                <w:sz w:val="20"/>
                <w:szCs w:val="20"/>
              </w:rPr>
            </w:pPr>
            <w:r w:rsidDel="00000000" w:rsidR="00000000" w:rsidRPr="00000000">
              <w:rPr>
                <w:sz w:val="20"/>
                <w:szCs w:val="20"/>
                <w:rtl w:val="0"/>
              </w:rPr>
              <w:t xml:space="preserve">36</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2">
            <w:pPr>
              <w:jc w:val="center"/>
              <w:rPr>
                <w:sz w:val="20"/>
                <w:szCs w:val="20"/>
              </w:rPr>
            </w:pPr>
            <w:r w:rsidDel="00000000" w:rsidR="00000000" w:rsidRPr="00000000">
              <w:rPr>
                <w:sz w:val="20"/>
                <w:szCs w:val="20"/>
                <w:rtl w:val="0"/>
              </w:rPr>
              <w:t xml:space="preserve">56.3</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3">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D4">
            <w:pPr>
              <w:jc w:val="left"/>
              <w:rPr>
                <w:sz w:val="20"/>
                <w:szCs w:val="20"/>
              </w:rPr>
            </w:pPr>
            <w:r w:rsidDel="00000000" w:rsidR="00000000" w:rsidRPr="00000000">
              <w:rPr>
                <w:sz w:val="20"/>
                <w:szCs w:val="20"/>
                <w:rtl w:val="0"/>
              </w:rPr>
              <w:t xml:space="preserve">Viudo / divorciado</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5">
            <w:pPr>
              <w:jc w:val="center"/>
              <w:rPr>
                <w:sz w:val="20"/>
                <w:szCs w:val="20"/>
              </w:rPr>
            </w:pPr>
            <w:r w:rsidDel="00000000" w:rsidR="00000000" w:rsidRPr="00000000">
              <w:rPr>
                <w:sz w:val="20"/>
                <w:szCs w:val="20"/>
                <w:rtl w:val="0"/>
              </w:rPr>
              <w:t xml:space="preserve">11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6">
            <w:pPr>
              <w:jc w:val="center"/>
              <w:rPr>
                <w:sz w:val="20"/>
                <w:szCs w:val="20"/>
              </w:rPr>
            </w:pPr>
            <w:r w:rsidDel="00000000" w:rsidR="00000000" w:rsidRPr="00000000">
              <w:rPr>
                <w:sz w:val="20"/>
                <w:szCs w:val="20"/>
                <w:rtl w:val="0"/>
              </w:rPr>
              <w:t xml:space="preserve">11.7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7">
            <w:pPr>
              <w:jc w:val="center"/>
              <w:rPr>
                <w:sz w:val="20"/>
                <w:szCs w:val="20"/>
              </w:rPr>
            </w:pPr>
            <w:r w:rsidDel="00000000" w:rsidR="00000000" w:rsidRPr="00000000">
              <w:rPr>
                <w:sz w:val="20"/>
                <w:szCs w:val="20"/>
                <w:rtl w:val="0"/>
              </w:rPr>
              <w:t xml:space="preserve">17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8">
            <w:pPr>
              <w:jc w:val="center"/>
              <w:rPr>
                <w:sz w:val="20"/>
                <w:szCs w:val="20"/>
              </w:rPr>
            </w:pPr>
            <w:r w:rsidDel="00000000" w:rsidR="00000000" w:rsidRPr="00000000">
              <w:rPr>
                <w:sz w:val="20"/>
                <w:szCs w:val="20"/>
                <w:rtl w:val="0"/>
              </w:rPr>
              <w:t xml:space="preserve">26.6</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9">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A">
            <w:pPr>
              <w:jc w:val="left"/>
              <w:rPr>
                <w:sz w:val="20"/>
                <w:szCs w:val="20"/>
              </w:rPr>
            </w:pPr>
            <w:r w:rsidDel="00000000" w:rsidR="00000000" w:rsidRPr="00000000">
              <w:rPr>
                <w:sz w:val="20"/>
                <w:szCs w:val="20"/>
                <w:rtl w:val="0"/>
              </w:rPr>
              <w:t xml:space="preserve">Ocupación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B">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C">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D">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E">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F">
            <w:pPr>
              <w:jc w:val="center"/>
              <w:rPr>
                <w:sz w:val="20"/>
                <w:szCs w:val="20"/>
              </w:rPr>
            </w:pPr>
            <w:r w:rsidDel="00000000" w:rsidR="00000000" w:rsidRPr="00000000">
              <w:rPr>
                <w:sz w:val="20"/>
                <w:szCs w:val="20"/>
                <w:rtl w:val="0"/>
              </w:rPr>
              <w:t xml:space="preserve">0.045*</w:t>
            </w:r>
          </w:p>
        </w:tc>
      </w:tr>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0">
            <w:pPr>
              <w:jc w:val="left"/>
              <w:rPr>
                <w:sz w:val="20"/>
                <w:szCs w:val="20"/>
              </w:rPr>
            </w:pPr>
            <w:r w:rsidDel="00000000" w:rsidR="00000000" w:rsidRPr="00000000">
              <w:rPr>
                <w:sz w:val="20"/>
                <w:szCs w:val="20"/>
                <w:rtl w:val="0"/>
              </w:rPr>
              <w:t xml:space="preserve">Hogar</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1">
            <w:pPr>
              <w:jc w:val="center"/>
              <w:rPr>
                <w:sz w:val="20"/>
                <w:szCs w:val="20"/>
              </w:rPr>
            </w:pPr>
            <w:r w:rsidDel="00000000" w:rsidR="00000000" w:rsidRPr="00000000">
              <w:rPr>
                <w:sz w:val="20"/>
                <w:szCs w:val="20"/>
                <w:rtl w:val="0"/>
              </w:rPr>
              <w:t xml:space="preserve">37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2">
            <w:pPr>
              <w:jc w:val="center"/>
              <w:rPr>
                <w:sz w:val="20"/>
                <w:szCs w:val="20"/>
              </w:rPr>
            </w:pPr>
            <w:r w:rsidDel="00000000" w:rsidR="00000000" w:rsidRPr="00000000">
              <w:rPr>
                <w:sz w:val="20"/>
                <w:szCs w:val="20"/>
                <w:rtl w:val="0"/>
              </w:rPr>
              <w:t xml:space="preserve">39.4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3">
            <w:pPr>
              <w:jc w:val="center"/>
              <w:rPr>
                <w:sz w:val="20"/>
                <w:szCs w:val="20"/>
              </w:rPr>
            </w:pPr>
            <w:r w:rsidDel="00000000" w:rsidR="00000000" w:rsidRPr="00000000">
              <w:rPr>
                <w:sz w:val="20"/>
                <w:szCs w:val="20"/>
                <w:rtl w:val="0"/>
              </w:rPr>
              <w:t xml:space="preserve">15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4">
            <w:pPr>
              <w:jc w:val="center"/>
              <w:rPr>
                <w:sz w:val="20"/>
                <w:szCs w:val="20"/>
              </w:rPr>
            </w:pPr>
            <w:r w:rsidDel="00000000" w:rsidR="00000000" w:rsidRPr="00000000">
              <w:rPr>
                <w:sz w:val="20"/>
                <w:szCs w:val="20"/>
                <w:rtl w:val="0"/>
              </w:rPr>
              <w:t xml:space="preserve">23.4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5">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1E6">
            <w:pPr>
              <w:jc w:val="left"/>
              <w:rPr>
                <w:sz w:val="20"/>
                <w:szCs w:val="20"/>
              </w:rPr>
            </w:pPr>
            <w:r w:rsidDel="00000000" w:rsidR="00000000" w:rsidRPr="00000000">
              <w:rPr>
                <w:sz w:val="20"/>
                <w:szCs w:val="20"/>
                <w:rtl w:val="0"/>
              </w:rPr>
              <w:t xml:space="preserve">Empleado</w:t>
            </w:r>
          </w:p>
        </w:tc>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1E7">
            <w:pPr>
              <w:jc w:val="center"/>
              <w:rPr>
                <w:sz w:val="20"/>
                <w:szCs w:val="20"/>
              </w:rPr>
            </w:pPr>
            <w:r w:rsidDel="00000000" w:rsidR="00000000" w:rsidRPr="00000000">
              <w:rPr>
                <w:sz w:val="20"/>
                <w:szCs w:val="20"/>
                <w:rtl w:val="0"/>
              </w:rPr>
              <w:t xml:space="preserve">8</w:t>
            </w:r>
          </w:p>
        </w:tc>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1E8">
            <w:pPr>
              <w:jc w:val="center"/>
              <w:rPr>
                <w:sz w:val="20"/>
                <w:szCs w:val="20"/>
              </w:rPr>
            </w:pPr>
            <w:r w:rsidDel="00000000" w:rsidR="00000000" w:rsidRPr="00000000">
              <w:rPr>
                <w:sz w:val="20"/>
                <w:szCs w:val="20"/>
                <w:rtl w:val="0"/>
              </w:rPr>
              <w:t xml:space="preserve">8.5</w:t>
            </w:r>
          </w:p>
        </w:tc>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1E9">
            <w:pPr>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1EA">
            <w:pPr>
              <w:jc w:val="center"/>
              <w:rPr>
                <w:sz w:val="20"/>
                <w:szCs w:val="20"/>
              </w:rPr>
            </w:pPr>
            <w:r w:rsidDel="00000000" w:rsidR="00000000" w:rsidRPr="00000000">
              <w:rPr>
                <w:sz w:val="20"/>
                <w:szCs w:val="20"/>
                <w:rtl w:val="0"/>
              </w:rPr>
              <w:t xml:space="preserve">4.7</w:t>
            </w:r>
          </w:p>
        </w:tc>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1EB">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EC">
            <w:pPr>
              <w:jc w:val="left"/>
              <w:rPr>
                <w:sz w:val="20"/>
                <w:szCs w:val="20"/>
              </w:rPr>
            </w:pPr>
            <w:r w:rsidDel="00000000" w:rsidR="00000000" w:rsidRPr="00000000">
              <w:rPr>
                <w:sz w:val="20"/>
                <w:szCs w:val="20"/>
                <w:rtl w:val="0"/>
              </w:rPr>
              <w:t xml:space="preserve">Otro</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ED">
            <w:pPr>
              <w:jc w:val="center"/>
              <w:rPr>
                <w:sz w:val="20"/>
                <w:szCs w:val="20"/>
              </w:rPr>
            </w:pPr>
            <w:r w:rsidDel="00000000" w:rsidR="00000000" w:rsidRPr="00000000">
              <w:rPr>
                <w:sz w:val="20"/>
                <w:szCs w:val="20"/>
                <w:rtl w:val="0"/>
              </w:rPr>
              <w:t xml:space="preserve">49</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EE">
            <w:pPr>
              <w:jc w:val="center"/>
              <w:rPr>
                <w:sz w:val="20"/>
                <w:szCs w:val="20"/>
              </w:rPr>
            </w:pPr>
            <w:r w:rsidDel="00000000" w:rsidR="00000000" w:rsidRPr="00000000">
              <w:rPr>
                <w:sz w:val="20"/>
                <w:szCs w:val="20"/>
                <w:rtl w:val="0"/>
              </w:rPr>
              <w:t xml:space="preserve">52.1</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EF">
            <w:pPr>
              <w:jc w:val="center"/>
              <w:rPr>
                <w:sz w:val="20"/>
                <w:szCs w:val="20"/>
              </w:rPr>
            </w:pPr>
            <w:r w:rsidDel="00000000" w:rsidR="00000000" w:rsidRPr="00000000">
              <w:rPr>
                <w:sz w:val="20"/>
                <w:szCs w:val="20"/>
                <w:rtl w:val="0"/>
              </w:rPr>
              <w:t xml:space="preserve">46</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F0">
            <w:pPr>
              <w:jc w:val="center"/>
              <w:rPr>
                <w:sz w:val="20"/>
                <w:szCs w:val="20"/>
              </w:rPr>
            </w:pPr>
            <w:r w:rsidDel="00000000" w:rsidR="00000000" w:rsidRPr="00000000">
              <w:rPr>
                <w:sz w:val="20"/>
                <w:szCs w:val="20"/>
                <w:rtl w:val="0"/>
              </w:rPr>
              <w:t xml:space="preserve">71.9</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F1">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gridSpan w:val="2"/>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F2">
            <w:pPr>
              <w:spacing w:before="120" w:lineRule="auto"/>
              <w:jc w:val="left"/>
              <w:rPr>
                <w:sz w:val="20"/>
                <w:szCs w:val="20"/>
              </w:rPr>
            </w:pPr>
            <w:r w:rsidDel="00000000" w:rsidR="00000000" w:rsidRPr="00000000">
              <w:rPr>
                <w:sz w:val="20"/>
                <w:szCs w:val="20"/>
                <w:rtl w:val="0"/>
              </w:rPr>
              <w:t xml:space="preserve">*Valor p &lt; 0.05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F4">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F5">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F6">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F7">
            <w:pPr>
              <w:jc w:val="center"/>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01F8">
      <w:pPr>
        <w:spacing w:after="160" w:line="259" w:lineRule="auto"/>
        <w:jc w:val="left"/>
        <w:rPr>
          <w:b w:val="1"/>
        </w:rPr>
      </w:pPr>
      <w:bookmarkStart w:colFirst="0" w:colLast="0" w:name="_heading=h.3tbugp1" w:id="46"/>
      <w:bookmarkEnd w:id="46"/>
      <w:r w:rsidDel="00000000" w:rsidR="00000000" w:rsidRPr="00000000">
        <w:rPr>
          <w:b w:val="1"/>
          <w:rtl w:val="0"/>
        </w:rPr>
        <w:t xml:space="preserve">Tabla 3</w:t>
      </w:r>
      <w:r w:rsidDel="00000000" w:rsidR="00000000" w:rsidRPr="00000000">
        <w:rPr>
          <w:rtl w:val="0"/>
        </w:rPr>
        <w:br w:type="textWrapping"/>
      </w:r>
      <w:r w:rsidDel="00000000" w:rsidR="00000000" w:rsidRPr="00000000">
        <w:rPr>
          <w:i w:val="1"/>
          <w:rtl w:val="0"/>
        </w:rPr>
        <w:t xml:space="preserve">Categorías de la investigación</w:t>
      </w:r>
      <w:r w:rsidDel="00000000" w:rsidR="00000000" w:rsidRPr="00000000">
        <w:rPr>
          <w:rtl w:val="0"/>
        </w:rPr>
      </w:r>
    </w:p>
    <w:tbl>
      <w:tblPr>
        <w:tblStyle w:val="Table6"/>
        <w:tblW w:w="9214.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0" w:val="nil"/>
        </w:tblBorders>
        <w:tblLayout w:type="fixed"/>
        <w:tblLook w:val="0400"/>
      </w:tblPr>
      <w:tblGrid>
        <w:gridCol w:w="1560"/>
        <w:gridCol w:w="2126"/>
        <w:gridCol w:w="5528"/>
        <w:tblGridChange w:id="0">
          <w:tblGrid>
            <w:gridCol w:w="1560"/>
            <w:gridCol w:w="2126"/>
            <w:gridCol w:w="5528"/>
          </w:tblGrid>
        </w:tblGridChange>
      </w:tblGrid>
      <w:tr>
        <w:trPr>
          <w:cantSplit w:val="0"/>
          <w:trHeight w:val="274" w:hRule="atLeast"/>
          <w:tblHeader w:val="0"/>
        </w:trPr>
        <w:tc>
          <w:tcPr>
            <w:vAlign w:val="center"/>
          </w:tcPr>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8h4qwu" w:id="47"/>
            <w:bookmarkEnd w:id="4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Categoría</w:t>
            </w:r>
          </w:p>
        </w:tc>
        <w:tc>
          <w:tcPr>
            <w:vAlign w:val="center"/>
          </w:tcPr>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nmf14n" w:id="48"/>
            <w:bookmarkEnd w:id="4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Subtemas</w:t>
            </w:r>
          </w:p>
        </w:tc>
        <w:tc>
          <w:tcPr>
            <w:vAlign w:val="center"/>
          </w:tcPr>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7m2jsg" w:id="49"/>
            <w:bookmarkEnd w:id="4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Definiciones</w:t>
            </w:r>
          </w:p>
        </w:tc>
      </w:tr>
      <w:tr>
        <w:trPr>
          <w:cantSplit w:val="0"/>
          <w:tblHeader w:val="0"/>
        </w:trPr>
        <w:tc>
          <w:tcPr>
            <w:vMerge w:val="restart"/>
            <w:vAlign w:val="center"/>
          </w:tcPr>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mrcu09" w:id="50"/>
            <w:bookmarkEnd w:id="5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Memoria </w:t>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46r0co2" w:id="51"/>
            <w:bookmarkEnd w:id="5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Memoria de trabajo</w:t>
            </w:r>
          </w:p>
        </w:tc>
        <w:tc>
          <w:tcPr>
            <w:vAlign w:val="center"/>
          </w:tcPr>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lwamvv" w:id="52"/>
            <w:bookmarkEnd w:id="5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 una función ejecutiva cerebral que se encarga del almacenamiento de la información que llega del exterior, con la cual se construyen los conocimientos. </w:t>
            </w:r>
          </w:p>
        </w:tc>
      </w:tr>
      <w:tr>
        <w:trPr>
          <w:cantSplit w:val="0"/>
          <w:tblHeader w:val="0"/>
        </w:trPr>
        <w:tc>
          <w:tcPr>
            <w:vMerge w:val="continue"/>
            <w:vAlign w:val="center"/>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11kx3o" w:id="53"/>
            <w:bookmarkEnd w:id="5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Bases neurológicas </w:t>
            </w:r>
          </w:p>
        </w:tc>
        <w:tc>
          <w:tcPr>
            <w:vAlign w:val="center"/>
          </w:tcPr>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l18frh" w:id="54"/>
            <w:bookmarkEnd w:id="5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Las bases neurológicas de la memoria se relacionan con el lóbulo prefrontal.</w:t>
            </w:r>
          </w:p>
        </w:tc>
      </w:tr>
      <w:tr>
        <w:trPr>
          <w:cantSplit w:val="0"/>
          <w:tblHeader w:val="0"/>
        </w:trPr>
        <w:tc>
          <w:tcPr>
            <w:vMerge w:val="restart"/>
            <w:vAlign w:val="center"/>
          </w:tcPr>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06ipza" w:id="55"/>
            <w:bookmarkEnd w:id="55"/>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Estrategias </w:t>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tc>
        <w:tc>
          <w:tcPr>
            <w:vAlign w:val="center"/>
          </w:tcPr>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4k668n3" w:id="56"/>
            <w:bookmarkEnd w:id="5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Estrategias lúdicas </w:t>
            </w:r>
          </w:p>
        </w:tc>
        <w:tc>
          <w:tcPr>
            <w:vAlign w:val="center"/>
          </w:tcPr>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zbgiuw" w:id="57"/>
            <w:bookmarkEnd w:id="5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Las estrategias lúdicas son las acciones que planean los docentes, donde intervienen el disfrute, el goce y el placer en la construcción de los conocimientos. </w:t>
            </w:r>
          </w:p>
        </w:tc>
      </w:tr>
      <w:tr>
        <w:trPr>
          <w:cantSplit w:val="0"/>
          <w:tblHeader w:val="0"/>
        </w:trPr>
        <w:tc>
          <w:tcPr>
            <w:vMerge w:val="continue"/>
            <w:vAlign w:val="center"/>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egqt2p" w:id="58"/>
            <w:bookmarkEnd w:id="5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Estrategias didácticas </w:t>
            </w:r>
          </w:p>
        </w:tc>
        <w:tc>
          <w:tcPr>
            <w:vAlign w:val="center"/>
          </w:tcPr>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ygebqi" w:id="59"/>
            <w:bookmarkEnd w:id="5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Las estrategias didácticas son las acciones de los maestros a partir de las cuales los estudiantes construyen los conocimientos; pueden ser estrategias de aprendizaje o de enseñanza. </w:t>
            </w:r>
          </w:p>
        </w:tc>
      </w:tr>
      <w:tr>
        <w:trPr>
          <w:cantSplit w:val="0"/>
          <w:tblHeader w:val="0"/>
        </w:trPr>
        <w:tc>
          <w:tcPr>
            <w:vMerge w:val="restart"/>
            <w:vAlign w:val="center"/>
          </w:tcPr>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dlolyb" w:id="60"/>
            <w:bookmarkEnd w:id="6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Proceso de aprendizaje del idioma inglés</w:t>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sqyw64" w:id="61"/>
            <w:bookmarkEnd w:id="6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Aprendizaje </w:t>
            </w:r>
          </w:p>
        </w:tc>
        <w:tc>
          <w:tcPr>
            <w:vAlign w:val="center"/>
          </w:tcPr>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cqmetx" w:id="62"/>
            <w:bookmarkEnd w:id="6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 un proceso cognitivo de asimilación, donde los estudiantes unen las nuevas informaciones con saberes previos, a través de un proceso cognitivo.</w:t>
            </w:r>
          </w:p>
        </w:tc>
      </w:tr>
      <w:tr>
        <w:trPr>
          <w:cantSplit w:val="0"/>
          <w:tblHeader w:val="0"/>
        </w:trPr>
        <w:tc>
          <w:tcPr>
            <w:vMerge w:val="continue"/>
            <w:vAlign w:val="center"/>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rvwp1q" w:id="63"/>
            <w:bookmarkEnd w:id="6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Estilos de aprendizaje </w:t>
            </w:r>
          </w:p>
        </w:tc>
        <w:tc>
          <w:tcPr>
            <w:vAlign w:val="center"/>
          </w:tcPr>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4bvk7pj" w:id="64"/>
            <w:bookmarkEnd w:id="6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El aprendizaje se puede dar a través de los sentidos. Es así como existen, básicamente, tres estilos o formas de adquirir los conocimientos: el visual, el auditivo y el kinestésico. </w:t>
            </w:r>
          </w:p>
        </w:tc>
      </w:tr>
    </w:tbl>
    <w:p w:rsidR="00000000" w:rsidDel="00000000" w:rsidP="00000000" w:rsidRDefault="00000000" w:rsidRPr="00000000" w14:paraId="00000211">
      <w:pPr>
        <w:spacing w:before="120" w:lineRule="auto"/>
        <w:rPr>
          <w:i w:val="1"/>
          <w:sz w:val="20"/>
          <w:szCs w:val="20"/>
        </w:rPr>
      </w:pPr>
      <w:r w:rsidDel="00000000" w:rsidR="00000000" w:rsidRPr="00000000">
        <w:rPr>
          <w:i w:val="1"/>
          <w:sz w:val="20"/>
          <w:szCs w:val="20"/>
          <w:rtl w:val="0"/>
        </w:rPr>
        <w:t xml:space="preserve">Nota. </w:t>
      </w:r>
      <w:r w:rsidDel="00000000" w:rsidR="00000000" w:rsidRPr="00000000">
        <w:rPr>
          <w:sz w:val="20"/>
          <w:szCs w:val="20"/>
          <w:rtl w:val="0"/>
        </w:rPr>
        <w:t xml:space="preserve">Adaptado de Ruiz Rojas (2014).</w:t>
      </w:r>
      <w:r w:rsidDel="00000000" w:rsidR="00000000" w:rsidRPr="00000000">
        <w:rPr>
          <w:rtl w:val="0"/>
        </w:rPr>
      </w:r>
    </w:p>
    <w:p w:rsidR="00000000" w:rsidDel="00000000" w:rsidP="00000000" w:rsidRDefault="00000000" w:rsidRPr="00000000" w14:paraId="00000212">
      <w:pPr>
        <w:ind w:firstLine="708"/>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r0uhxc" w:id="65"/>
      <w:bookmarkEnd w:id="6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Portada Normas APA séptima edición 2020 en inglés</w:t>
      </w:r>
      <w:r w:rsidDel="00000000" w:rsidR="00000000" w:rsidRPr="00000000">
        <w:rPr>
          <w:rtl w:val="0"/>
        </w:rPr>
      </w:r>
    </w:p>
    <w:p w:rsidR="00000000" w:rsidDel="00000000" w:rsidP="00000000" w:rsidRDefault="00000000" w:rsidRPr="00000000" w14:paraId="00000214">
      <w:pPr>
        <w:jc w:val="center"/>
        <w:rPr>
          <w:b w:val="1"/>
        </w:rPr>
      </w:pPr>
      <w:r w:rsidDel="00000000" w:rsidR="00000000" w:rsidRPr="00000000">
        <w:rPr/>
        <w:drawing>
          <wp:inline distB="0" distT="0" distL="0" distR="0">
            <wp:extent cx="2008408" cy="2609711"/>
            <wp:effectExtent b="0" l="0" r="0" t="0"/>
            <wp:docPr descr="Amazon.com: Publication Manual of the American Psychological Association:  7th Edition, 2020 Copyright (9781433832178): American Psychological  Association: Books" id="397041637" name="image41.jpg"/>
            <a:graphic>
              <a:graphicData uri="http://schemas.openxmlformats.org/drawingml/2006/picture">
                <pic:pic>
                  <pic:nvPicPr>
                    <pic:cNvPr descr="Amazon.com: Publication Manual of the American Psychological Association:  7th Edition, 2020 Copyright (9781433832178): American Psychological  Association: Books" id="0" name="image41.jpg"/>
                    <pic:cNvPicPr preferRelativeResize="0"/>
                  </pic:nvPicPr>
                  <pic:blipFill>
                    <a:blip r:embed="rId32"/>
                    <a:srcRect b="0" l="0" r="0" t="0"/>
                    <a:stretch>
                      <a:fillRect/>
                    </a:stretch>
                  </pic:blipFill>
                  <pic:spPr>
                    <a:xfrm>
                      <a:off x="0" y="0"/>
                      <a:ext cx="2008408" cy="2609711"/>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15">
      <w:pPr>
        <w:spacing w:line="276" w:lineRule="auto"/>
        <w:rPr/>
      </w:pPr>
      <w:r w:rsidDel="00000000" w:rsidR="00000000" w:rsidRPr="00000000">
        <w:rPr>
          <w:i w:val="1"/>
          <w:sz w:val="20"/>
          <w:szCs w:val="20"/>
          <w:rtl w:val="0"/>
        </w:rPr>
        <w:t xml:space="preserve">Nota. </w:t>
      </w:r>
      <w:r w:rsidDel="00000000" w:rsidR="00000000" w:rsidRPr="00000000">
        <w:rPr>
          <w:sz w:val="20"/>
          <w:szCs w:val="20"/>
          <w:rtl w:val="0"/>
        </w:rPr>
        <w:t xml:space="preserve">Fuente https://bit.ly/2IyrZao (American Psychological Association, 2020).</w:t>
      </w:r>
      <w:r w:rsidDel="00000000" w:rsidR="00000000" w:rsidRPr="00000000">
        <w:rPr>
          <w:rtl w:val="0"/>
        </w:rPr>
      </w:r>
    </w:p>
    <w:p w:rsidR="00000000" w:rsidDel="00000000" w:rsidP="00000000" w:rsidRDefault="00000000" w:rsidRPr="00000000" w14:paraId="00000216">
      <w:pPr>
        <w:jc w:val="center"/>
        <w:rPr>
          <w:b w:val="1"/>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1664s55" w:id="66"/>
      <w:bookmarkEnd w:id="6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Logo Universidad de Antioquia</w:t>
      </w:r>
      <w:r w:rsidDel="00000000" w:rsidR="00000000" w:rsidRPr="00000000">
        <w:rPr>
          <w:rtl w:val="0"/>
        </w:rPr>
      </w:r>
    </w:p>
    <w:p w:rsidR="00000000" w:rsidDel="00000000" w:rsidP="00000000" w:rsidRDefault="00000000" w:rsidRPr="00000000" w14:paraId="00000218">
      <w:pPr>
        <w:jc w:val="center"/>
        <w:rPr>
          <w:b w:val="1"/>
        </w:rPr>
      </w:pPr>
      <w:r w:rsidDel="00000000" w:rsidR="00000000" w:rsidRPr="00000000">
        <w:rPr>
          <w:b w:val="1"/>
        </w:rPr>
        <w:drawing>
          <wp:inline distB="0" distT="0" distL="0" distR="0">
            <wp:extent cx="1515918" cy="1987708"/>
            <wp:effectExtent b="0" l="0" r="0" t="0"/>
            <wp:docPr id="397041640"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1515918" cy="1987708"/>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19">
      <w:pPr>
        <w:rPr>
          <w:b w:val="1"/>
        </w:rPr>
      </w:pPr>
      <w:bookmarkStart w:colFirst="0" w:colLast="0" w:name="_heading=h.3q5sasy" w:id="67"/>
      <w:bookmarkEnd w:id="67"/>
      <w:r w:rsidDel="00000000" w:rsidR="00000000" w:rsidRPr="00000000">
        <w:rPr>
          <w:i w:val="1"/>
          <w:sz w:val="20"/>
          <w:szCs w:val="20"/>
          <w:rtl w:val="0"/>
        </w:rPr>
        <w:t xml:space="preserve">Nota.</w:t>
      </w:r>
      <w:r w:rsidDel="00000000" w:rsidR="00000000" w:rsidRPr="00000000">
        <w:rPr>
          <w:sz w:val="20"/>
          <w:szCs w:val="20"/>
          <w:rtl w:val="0"/>
        </w:rPr>
        <w:t xml:space="preserve"> Fuente http:/www.udea.edu.co</w:t>
      </w:r>
      <w:r w:rsidDel="00000000" w:rsidR="00000000" w:rsidRPr="00000000">
        <w:rPr>
          <w:rtl w:val="0"/>
        </w:rPr>
      </w:r>
    </w:p>
    <w:p w:rsidR="00000000" w:rsidDel="00000000" w:rsidP="00000000" w:rsidRDefault="00000000" w:rsidRPr="00000000" w14:paraId="0000021A">
      <w:pPr>
        <w:spacing w:after="160" w:line="259" w:lineRule="auto"/>
        <w:jc w:val="left"/>
        <w:rPr>
          <w:b w:val="1"/>
        </w:rPr>
      </w:pPr>
      <w:bookmarkStart w:colFirst="0" w:colLast="0" w:name="_heading=h.25b2l0r" w:id="68"/>
      <w:bookmarkEnd w:id="68"/>
      <w:r w:rsidDel="00000000" w:rsidR="00000000" w:rsidRPr="00000000">
        <w:br w:type="page"/>
      </w:r>
      <w:r w:rsidDel="00000000" w:rsidR="00000000" w:rsidRPr="00000000">
        <w:rPr>
          <w:rtl w:val="0"/>
        </w:rPr>
      </w:r>
    </w:p>
    <w:p w:rsidR="00000000" w:rsidDel="00000000" w:rsidP="00000000" w:rsidRDefault="00000000" w:rsidRPr="00000000" w14:paraId="0000021B">
      <w:pPr>
        <w:pStyle w:val="Heading1"/>
        <w:numPr>
          <w:ilvl w:val="0"/>
          <w:numId w:val="5"/>
        </w:numPr>
        <w:ind w:left="360" w:hanging="360"/>
        <w:rPr/>
      </w:pPr>
      <w:bookmarkStart w:colFirst="0" w:colLast="0" w:name="_heading=h.kgcv8k" w:id="69"/>
      <w:bookmarkEnd w:id="69"/>
      <w:r w:rsidDel="00000000" w:rsidR="00000000" w:rsidRPr="00000000">
        <w:rPr>
          <w:rtl w:val="0"/>
        </w:rPr>
        <w:t xml:space="preserve">Conclusiones</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Son las interpretaciones finales que recopilan los datos de la investigación, describe lo que se obtuvo, qué se logró y cuáles son los resultados. Guardan relación directa con lo que se mencionó en el planteamiento del problema y en los objetivos. Haz un breve juicio crítico de tu proyecto.</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1"/>
        <w:numPr>
          <w:ilvl w:val="0"/>
          <w:numId w:val="5"/>
        </w:numPr>
        <w:ind w:left="360" w:hanging="360"/>
        <w:rPr/>
      </w:pPr>
      <w:bookmarkStart w:colFirst="0" w:colLast="0" w:name="_heading=h.34g0dwd" w:id="70"/>
      <w:bookmarkEnd w:id="70"/>
      <w:r w:rsidDel="00000000" w:rsidR="00000000" w:rsidRPr="00000000">
        <w:rPr>
          <w:rtl w:val="0"/>
        </w:rPr>
        <w:t xml:space="preserve">Recomendaciones</w:t>
      </w:r>
    </w:p>
    <w:p w:rsidR="00000000" w:rsidDel="00000000" w:rsidP="00000000" w:rsidRDefault="00000000" w:rsidRPr="00000000" w14:paraId="00000226">
      <w:pPr>
        <w:rPr>
          <w:b w:val="1"/>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ab/>
        <w:t xml:space="preserve">Las recomendaciones son las futuras y posibles líneas de investigación que llevarán a resolver problemas relacionados con la presente investigación. </w:t>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pStyle w:val="Heading1"/>
        <w:rPr/>
      </w:pPr>
      <w:bookmarkStart w:colFirst="0" w:colLast="0" w:name="_heading=h.1jlao46" w:id="71"/>
      <w:bookmarkEnd w:id="71"/>
      <w:r w:rsidDel="00000000" w:rsidR="00000000" w:rsidRPr="00000000">
        <w:br w:type="page"/>
      </w:r>
      <w:r w:rsidDel="00000000" w:rsidR="00000000" w:rsidRPr="00000000">
        <w:rPr>
          <w:rtl w:val="0"/>
        </w:rPr>
        <w:t xml:space="preserve">Referencias</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Wan, G., Fang, H., Wang, D., Yan, J., &amp; Xie, B. (2022). Ceramic tile surface defect detection based on deep learning. Ceramics International, 48(8), 11085–11093. https://doi.org/10.1016/j.ceramint.2021.12.328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Arango, J. L. (2000). Enfermedades respiratorias del recién nacido. En J. A. Correa, J. F. Gómez, &amp; R. Posada (Eds.),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Fundamentos de pediatría: generalidades y neonatología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(pp. 463–467). Fondo Editorial CIB.</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Baker, D. W., Gazmararian, J. A., Williams, M. V, Scott, T., Parker, R. M., Green, D., Ren, J., &amp; Peel, J. (2002). Functional Health Literacy and the Risk of Hospital Admission Among Medicare Managed Care Enrollees.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American Journal of Public Health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92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1278–1283. https://doi.org/c7fvj5</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Biblioteca Universidad de San Buenaventura [@BiblioUSB]. (2016, mayo 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Consulta Biblioteca Digital USB Colombia http://bibliotecadigital.usb.edu.co/ acceso a más de 2.600 documentos en texto completo. #Biblioteca #USBMed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[tweet]. Twitter. http://bit.ly/2MmUp88</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Espectador. (2012). Tutelas por un acetaminofén: tratamientos, medicamentos y cirugías, las mayores causas de reclamo. El 67,81% de los casos correspondían a servicios incluidos en el plan de beneficios. En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El Espectador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https://bit.ly/3mr4I8Q</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Fundación del Español Urgente [Fundéu]. (2012).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Fundéu BBVA: cómo diferenciar «si no» y «sino»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https://bit.ly/3oBTGP9</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González Pérez, Y., Rosell León, Y., Piedra Salomón, Y., Leal Labrada, O., &amp; Marín Milanés, F. (2006). Los valores del profesional de la información ante el reto de la introducción de las nuevas tecnologías de la información y la comunicación.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ACIMED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https://bit.ly/2VgAbP7</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Hooper, T. (2010).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El Discurso del Rey [The King´s Speech]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UK Film Council; See Saw Films; Bedlam Productions.</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Institute of Electrical and Electronics Engineers [IEEE]. (2006).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IEEE Std P802.15.4/D6: Approved Draft Revision for IEEE Standard for Information technology-Telecommunications and information exchange between systems-Local and metropolitan area networks-Specific requirements-Part 15.4b: Wireless Medium Access Control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IEEE.</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International Business Machine [IBM]. (2020).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SPSS (Versión 27.0)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IBM.</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Ramírez H., A., &amp; Guzmán, P. (s.f.).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Sistemas participativos de garantía SPG en Bogotá: la apuesta del proceso organizativo Familia de la Tierra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https://bit.ly/3mfvktD</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Rioja, G. (2008).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¿Judicialización de la salud? el caso de las personas sordas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[conferencia]. XIII Congreso de la Caja de Abogados de la Provincia de Buenos Aires, Buenos Aires, Argentina.</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Ruiz Rojas, G. A. (2014).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Hacia la comprensión de la retórica como contenido formativo para la configuración de un sujeto deliberativo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[tesis de maestría, Universidad de San Buenaventura Medellín]. Biblioteca Digital Universidad de San Buenaventura Colombia.</w:t>
      </w:r>
    </w:p>
    <w:p w:rsidR="00000000" w:rsidDel="00000000" w:rsidP="00000000" w:rsidRDefault="00000000" w:rsidRPr="00000000" w14:paraId="00000237">
      <w:pPr>
        <w:rPr>
          <w:b w:val="1"/>
        </w:rPr>
      </w:pPr>
      <w:r w:rsidDel="00000000" w:rsidR="00000000" w:rsidRPr="00000000">
        <w:rPr>
          <w:rtl w:val="0"/>
        </w:rPr>
      </w:r>
    </w:p>
    <w:p w:rsidR="00000000" w:rsidDel="00000000" w:rsidP="00000000" w:rsidRDefault="00000000" w:rsidRPr="00000000" w14:paraId="00000238">
      <w:pPr>
        <w:pStyle w:val="Heading1"/>
        <w:rPr/>
      </w:pPr>
      <w:bookmarkStart w:colFirst="0" w:colLast="0" w:name="_heading=h.43ky6rz" w:id="72"/>
      <w:bookmarkEnd w:id="72"/>
      <w:r w:rsidDel="00000000" w:rsidR="00000000" w:rsidRPr="00000000">
        <w:rPr>
          <w:rtl w:val="0"/>
        </w:rPr>
        <w:t xml:space="preserve">Anexos</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iq8gzs" w:id="73"/>
      <w:bookmarkEnd w:id="7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los anexos se incluye material complementario que apoya la documentación investigativa, tales como consentimientos informados, entrevistas, material fotográfico, etc. Evite incluir material que puede estar protegido por derechos de autor, tales como pruebas psicológicas, fragmentos de libros, artículos de revistas, patentes, etc. Recuerda no incluir en tu documento datos de personas o entidades objetos de la investigación, tales como nombres, apellidos, cédulas, números telefónicos, consentimientos informados con datos personales (Resolución 8430 de 1993), nombres de empresas sin el consentimiento escrito del representante legal, fotografías en primer plano de personas (especialmente de menores de edad) y demás información que pueda contravenir los principios emitidos en la Ley Estatutaria 1581 de 2012 (Ley de protección de datos personales). </w:t>
      </w:r>
    </w:p>
    <w:p w:rsidR="00000000" w:rsidDel="00000000" w:rsidP="00000000" w:rsidRDefault="00000000" w:rsidRPr="00000000" w14:paraId="0000023B">
      <w:pPr>
        <w:ind w:firstLine="708"/>
        <w:rPr/>
      </w:pPr>
      <w:r w:rsidDel="00000000" w:rsidR="00000000" w:rsidRPr="00000000">
        <w:rPr>
          <w:rtl w:val="0"/>
        </w:rPr>
        <w:t xml:space="preserve">Los siguientes anexos contienen documentos de interés para el proceso de trabajo de grado, así como trucos y recomendaciones que surgen constantemente en la elaboración de un documento en Word.</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23F">
      <w:pPr>
        <w:pStyle w:val="Heading2"/>
        <w:rPr/>
      </w:pPr>
      <w:bookmarkStart w:colFirst="0" w:colLast="0" w:name="_heading=h.xvir7l" w:id="74"/>
      <w:bookmarkEnd w:id="74"/>
      <w:r w:rsidDel="00000000" w:rsidR="00000000" w:rsidRPr="00000000">
        <w:rPr>
          <w:rtl w:val="0"/>
        </w:rPr>
        <w:t xml:space="preserve">Anexo 1. Autoarchivo en Repositorio y documentos de interés</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hv69ve" w:id="75"/>
      <w:bookmarkEnd w:id="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 terminar todos los aspectos metodológicos, de redacción, de estructura y diagramación de tu tesis en Word, y con previo aval de la unidad académica, exporta el documento a versión PDF. Prepara también los anexos, si los tiene. Posteriormente, realiza la gestión de autoarchivo en el Repositorio Institucional </w:t>
      </w:r>
      <w:hyperlink r:id="rId3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http://bibliotecadigital.udea.edu.co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procedimiento que puedes consultar en video o versión PDF:</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360" w:lineRule="auto"/>
        <w:ind w:left="360" w:right="0" w:hanging="360"/>
        <w:jc w:val="both"/>
        <w:rPr/>
      </w:pPr>
      <w:bookmarkStart w:colFirst="0" w:colLast="0" w:name="_heading=h.1x0gk37" w:id="76"/>
      <w:bookmarkEnd w:id="7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Gestión de autoarchivo trabajos de grado (video): </w:t>
      </w:r>
      <w:hyperlink r:id="rId35">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https://bit.ly/3wx9U0E</w:t>
        </w:r>
      </w:hyperlink>
      <w:r w:rsidDel="00000000" w:rsidR="00000000" w:rsidRPr="00000000">
        <w:rPr>
          <w:rtl w:val="0"/>
        </w:rPr>
      </w:r>
    </w:p>
    <w:p w:rsidR="00000000" w:rsidDel="00000000" w:rsidP="00000000" w:rsidRDefault="00000000" w:rsidRPr="00000000" w14:paraId="0000024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Instructivo para el autoarchivo de trabajos de grado en el Repositorio Institucional Universidad de Antioquia (PDF): </w:t>
      </w:r>
      <w:hyperlink r:id="rId36">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https://bit.ly/3fOWbfB</w:t>
        </w:r>
      </w:hyperlink>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h042r0" w:id="77"/>
      <w:bookmarkEnd w:id="7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Recuerda que ya no se entregan trabajos de grado en CD-ROM, únicamente mediante formato digital a través del Repositorio Institucional. Otros documentos de interés para el proceso de entrega de trabajos de grado:</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40" w:before="0" w:line="276" w:lineRule="auto"/>
        <w:ind w:left="360" w:right="0" w:hanging="360"/>
        <w:jc w:val="both"/>
        <w:rPr/>
      </w:pPr>
      <w:bookmarkStart w:colFirst="0" w:colLast="0" w:name="_heading=h.2w5ecyt" w:id="78"/>
      <w:bookmarkEnd w:id="7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Formulario institucional de entrega y autorización de trabajos de grado en la Universidad de Antioquia (diligenciar solo para 2 autores o más): </w:t>
      </w:r>
      <w:hyperlink r:id="rId37">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https://bit.ly/2Q0sc9P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4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40" w:before="0" w:line="276"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Resolución Rectoral 47233 (21 de agosto de 2020): por la cual se establecen los lineamientos para la entrega de la producción académica de pregrado y posgrado en sus diferentes formatos y presentaciones al Repositorio Institucional del Departamento de Bibliotecas: </w:t>
      </w:r>
      <w:hyperlink r:id="rId38">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https://bit.ly/2R629hP</w:t>
        </w:r>
      </w:hyperlink>
      <w:r w:rsidDel="00000000" w:rsidR="00000000" w:rsidRPr="00000000">
        <w:rPr>
          <w:rtl w:val="0"/>
        </w:rPr>
      </w:r>
    </w:p>
    <w:p w:rsidR="00000000" w:rsidDel="00000000" w:rsidP="00000000" w:rsidRDefault="00000000" w:rsidRPr="00000000" w14:paraId="000002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Políticas del Repositorio Institucional de la Universidad de Antioquia: </w:t>
      </w:r>
      <w:hyperlink r:id="rId39">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https://bit.ly/3t6dcG9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D">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4E">
      <w:pPr>
        <w:pStyle w:val="Heading2"/>
        <w:rPr/>
      </w:pPr>
      <w:bookmarkStart w:colFirst="0" w:colLast="0" w:name="_heading=h.1baon6m" w:id="79"/>
      <w:bookmarkEnd w:id="79"/>
      <w:r w:rsidDel="00000000" w:rsidR="00000000" w:rsidRPr="00000000">
        <w:rPr>
          <w:rtl w:val="0"/>
        </w:rPr>
        <w:t xml:space="preserve">Anexo 2. Gestor de citas y referencias de Microsoft Word </w:t>
      </w:r>
      <w:r w:rsidDel="00000000" w:rsidR="00000000" w:rsidRPr="00000000">
        <w:rPr/>
        <w:drawing>
          <wp:inline distB="0" distT="0" distL="0" distR="0">
            <wp:extent cx="246450" cy="229153"/>
            <wp:effectExtent b="0" l="0" r="0" t="0"/>
            <wp:docPr descr="Microsoft Word - Wikipedia" id="397041639" name="image18.png"/>
            <a:graphic>
              <a:graphicData uri="http://schemas.openxmlformats.org/drawingml/2006/picture">
                <pic:pic>
                  <pic:nvPicPr>
                    <pic:cNvPr descr="Microsoft Word - Wikipedia" id="0" name="image18.png"/>
                    <pic:cNvPicPr preferRelativeResize="0"/>
                  </pic:nvPicPr>
                  <pic:blipFill>
                    <a:blip r:embed="rId16"/>
                    <a:srcRect b="0" l="0" r="0" t="0"/>
                    <a:stretch>
                      <a:fillRect/>
                    </a:stretch>
                  </pic:blipFill>
                  <pic:spPr>
                    <a:xfrm>
                      <a:off x="0" y="0"/>
                      <a:ext cx="246450" cy="229153"/>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left"/>
        <w:rPr>
          <w:b w:val="1"/>
        </w:rPr>
      </w:pPr>
      <w:r w:rsidDel="00000000" w:rsidR="00000000" w:rsidRPr="00000000">
        <w:rPr>
          <w:rtl w:val="0"/>
        </w:rPr>
      </w:r>
    </w:p>
    <w:p w:rsidR="00000000" w:rsidDel="00000000" w:rsidP="00000000" w:rsidRDefault="00000000" w:rsidRPr="00000000" w14:paraId="00000250">
      <w:pPr>
        <w:jc w:val="center"/>
        <w:rPr>
          <w:b w:val="1"/>
        </w:rPr>
      </w:pPr>
      <w:r w:rsidDel="00000000" w:rsidR="00000000" w:rsidRPr="00000000">
        <w:rPr>
          <w:rtl w:val="0"/>
        </w:rPr>
        <w:t xml:space="preserve">Ingresar las fuentes: Referencias &gt; Administrar fuentes &gt; Nuevo:</w:t>
      </w:r>
      <w:r w:rsidDel="00000000" w:rsidR="00000000" w:rsidRPr="00000000">
        <w:rPr/>
        <w:drawing>
          <wp:inline distB="0" distT="0" distL="0" distR="0">
            <wp:extent cx="3750860" cy="2348475"/>
            <wp:effectExtent b="0" l="0" r="0" t="0"/>
            <wp:docPr id="397041644"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3750860" cy="234847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120" w:lineRule="auto"/>
        <w:jc w:val="center"/>
        <w:rPr>
          <w:b w:val="1"/>
        </w:rPr>
      </w:pPr>
      <w:r w:rsidDel="00000000" w:rsidR="00000000" w:rsidRPr="00000000">
        <w:rPr>
          <w:rtl w:val="0"/>
        </w:rPr>
        <w:t xml:space="preserve">Insertar cita en el texto: Referencias &gt; Insertar cita &gt; Clic en fuente seleccionada:</w:t>
      </w:r>
      <w:r w:rsidDel="00000000" w:rsidR="00000000" w:rsidRPr="00000000">
        <w:rPr/>
        <w:drawing>
          <wp:inline distB="0" distT="0" distL="0" distR="0">
            <wp:extent cx="2605065" cy="2188336"/>
            <wp:effectExtent b="0" l="0" r="0" t="0"/>
            <wp:docPr id="397041642" name="image24.png"/>
            <a:graphic>
              <a:graphicData uri="http://schemas.openxmlformats.org/drawingml/2006/picture">
                <pic:pic>
                  <pic:nvPicPr>
                    <pic:cNvPr id="0" name="image24.png"/>
                    <pic:cNvPicPr preferRelativeResize="0"/>
                  </pic:nvPicPr>
                  <pic:blipFill>
                    <a:blip r:embed="rId41"/>
                    <a:srcRect b="46418" l="20091" r="49280" t="7842"/>
                    <a:stretch>
                      <a:fillRect/>
                    </a:stretch>
                  </pic:blipFill>
                  <pic:spPr>
                    <a:xfrm>
                      <a:off x="0" y="0"/>
                      <a:ext cx="2605065" cy="2188336"/>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center"/>
        <w:rPr/>
      </w:pPr>
      <w:r w:rsidDel="00000000" w:rsidR="00000000" w:rsidRPr="00000000">
        <w:rPr>
          <w:rtl w:val="0"/>
        </w:rPr>
        <w:t xml:space="preserve">Cita insertada dentro del texto:</w:t>
      </w:r>
    </w:p>
    <w:p w:rsidR="00000000" w:rsidDel="00000000" w:rsidP="00000000" w:rsidRDefault="00000000" w:rsidRPr="00000000" w14:paraId="00000253">
      <w:pPr>
        <w:jc w:val="center"/>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Algunas experiencias significativas se han descrito mediante la pedagogía en hospitales con niños en edad preescolar (Alonso et al., 2006).</w:t>
      </w:r>
    </w:p>
    <w:p w:rsidR="00000000" w:rsidDel="00000000" w:rsidP="00000000" w:rsidRDefault="00000000" w:rsidRPr="00000000" w14:paraId="00000255">
      <w:pPr>
        <w:jc w:val="center"/>
        <w:rPr>
          <w:b w:val="1"/>
        </w:rPr>
      </w:pPr>
      <w:r w:rsidDel="00000000" w:rsidR="00000000" w:rsidRPr="00000000">
        <w:rPr>
          <w:rtl w:val="0"/>
        </w:rPr>
      </w:r>
    </w:p>
    <w:p w:rsidR="00000000" w:rsidDel="00000000" w:rsidP="00000000" w:rsidRDefault="00000000" w:rsidRPr="00000000" w14:paraId="00000256">
      <w:pPr>
        <w:spacing w:after="120" w:lineRule="auto"/>
        <w:jc w:val="center"/>
        <w:rPr>
          <w:b w:val="1"/>
        </w:rPr>
      </w:pPr>
      <w:r w:rsidDel="00000000" w:rsidR="00000000" w:rsidRPr="00000000">
        <w:rPr>
          <w:rtl w:val="0"/>
        </w:rPr>
        <w:t xml:space="preserve">Insertar referencias (bibliografía): Referencias &gt; Bibliografía &gt; Referencias</w:t>
      </w:r>
      <w:r w:rsidDel="00000000" w:rsidR="00000000" w:rsidRPr="00000000">
        <w:rPr/>
        <w:drawing>
          <wp:inline distB="0" distT="0" distL="0" distR="0">
            <wp:extent cx="2751987" cy="2715927"/>
            <wp:effectExtent b="0" l="0" r="0" t="0"/>
            <wp:docPr id="397041643" name="image26.png"/>
            <a:graphic>
              <a:graphicData uri="http://schemas.openxmlformats.org/drawingml/2006/picture">
                <pic:pic>
                  <pic:nvPicPr>
                    <pic:cNvPr id="0" name="image26.png"/>
                    <pic:cNvPicPr preferRelativeResize="0"/>
                  </pic:nvPicPr>
                  <pic:blipFill>
                    <a:blip r:embed="rId42"/>
                    <a:srcRect b="28539" l="20213" r="43524" t="7842"/>
                    <a:stretch>
                      <a:fillRect/>
                    </a:stretch>
                  </pic:blipFill>
                  <pic:spPr>
                    <a:xfrm>
                      <a:off x="0" y="0"/>
                      <a:ext cx="2751987" cy="2715927"/>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center"/>
        <w:rPr/>
      </w:pPr>
      <w:r w:rsidDel="00000000" w:rsidR="00000000" w:rsidRPr="00000000">
        <w:rPr>
          <w:rtl w:val="0"/>
        </w:rPr>
        <w:t xml:space="preserve">Sección Referencias insertada:</w:t>
      </w:r>
    </w:p>
    <w:p w:rsidR="00000000" w:rsidDel="00000000" w:rsidP="00000000" w:rsidRDefault="00000000" w:rsidRPr="00000000" w14:paraId="00000258">
      <w:pPr>
        <w:jc w:val="center"/>
        <w:rPr/>
        <w:sectPr>
          <w:headerReference r:id="rId43" w:type="default"/>
          <w:pgSz w:h="15840" w:w="12240" w:orient="portrait"/>
          <w:pgMar w:bottom="1418" w:top="1418" w:left="1418" w:right="1418" w:header="709" w:footer="709"/>
          <w:pgNumType w:start="1"/>
        </w:sectPr>
      </w:pPr>
      <w:r w:rsidDel="00000000" w:rsidR="00000000" w:rsidRPr="00000000">
        <w:rPr/>
        <w:drawing>
          <wp:inline distB="0" distT="0" distL="0" distR="0">
            <wp:extent cx="4727723" cy="2394026"/>
            <wp:effectExtent b="0" l="0" r="0" t="0"/>
            <wp:docPr id="397041645"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4727723" cy="2394026"/>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Style w:val="Heading2"/>
        <w:rPr/>
      </w:pPr>
      <w:bookmarkStart w:colFirst="0" w:colLast="0" w:name="_heading=h.3vac5uf" w:id="80"/>
      <w:bookmarkEnd w:id="80"/>
      <w:r w:rsidDel="00000000" w:rsidR="00000000" w:rsidRPr="00000000">
        <w:rPr>
          <w:rtl w:val="0"/>
        </w:rPr>
        <w:t xml:space="preserve">Anexo 3. Citas y referencias de material legal (leyes, decretos, sentencias, etc.)</w:t>
      </w:r>
    </w:p>
    <w:p w:rsidR="00000000" w:rsidDel="00000000" w:rsidP="00000000" w:rsidRDefault="00000000" w:rsidRPr="00000000" w14:paraId="0000025A">
      <w:pPr>
        <w:jc w:val="center"/>
        <w:rPr/>
      </w:pPr>
      <w:r w:rsidDel="00000000" w:rsidR="00000000" w:rsidRPr="00000000">
        <w:rPr>
          <w:rtl w:val="0"/>
        </w:rPr>
      </w:r>
    </w:p>
    <w:p w:rsidR="00000000" w:rsidDel="00000000" w:rsidP="00000000" w:rsidRDefault="00000000" w:rsidRPr="00000000" w14:paraId="0000025B">
      <w:pPr>
        <w:ind w:firstLine="708"/>
        <w:rPr/>
      </w:pPr>
      <w:r w:rsidDel="00000000" w:rsidR="00000000" w:rsidRPr="00000000">
        <w:rPr>
          <w:rtl w:val="0"/>
        </w:rPr>
        <w:t xml:space="preserve">Uno de los aspectos que más puede causar confusión en Normas APA es lo referente a la citación de material legal y jurídico; de hecho, la misma American Psychological Association refiere al uso del manual internacional “Bluebook: A Uniform System of Citation” (este estilo está incluido en Zotero, Mendeley y otros gestores bibliográficos), pues estos dos estilos difieren en su formato de cita y referencia, pues las publicaciones legales citan las referencias al pie de página, en tanto que en el estilo APA se ubican todas las fuentes bibliográficas, incluyendo aquellas de materiales legales, en la lista de referencias. Si deseas conocer y adaptar los lineamientos del Bluebook, puedes consultarlos en </w:t>
      </w:r>
      <w:hyperlink r:id="rId45">
        <w:r w:rsidDel="00000000" w:rsidR="00000000" w:rsidRPr="00000000">
          <w:rPr>
            <w:color w:val="0563c1"/>
            <w:u w:val="single"/>
            <w:rtl w:val="0"/>
          </w:rPr>
          <w:t xml:space="preserve">https://www.legalbluebook.com/</w:t>
        </w:r>
      </w:hyperlink>
      <w:r w:rsidDel="00000000" w:rsidR="00000000" w:rsidRPr="00000000">
        <w:rPr>
          <w:rtl w:val="0"/>
        </w:rPr>
        <w:t xml:space="preserve">; asimismo, algunos ejemplos del manual de la APA están basados en el sistema jurídico estadounidense, lo que sin duda podría causar cierto conflicto con el entorno legal colombiano; ambos serán aceptados en los trabajos de grado y tesis de la Universidad de Antioquia. Sin embargo, para facilitar y adaptar las citas y referencias al sistema legal y jurídico colombiano, recomendamos los siguientes lineamientos basados en Normas APA como primera alternativa de citación y referenciación de los materiales más comunes en Colombia, a saber, leyes, decretos, sentencias, resoluciones, códigos, constitución política, entre otros. La primera recomendación está basada en el prefijo Colombia. como autor corporativo estatal, luego la subentidad y el año. Ejemplos de citas y referencias (se incluye un ejemplo internacional de España).</w:t>
      </w:r>
    </w:p>
    <w:p w:rsidR="00000000" w:rsidDel="00000000" w:rsidP="00000000" w:rsidRDefault="00000000" w:rsidRPr="00000000" w14:paraId="0000025C">
      <w:pPr>
        <w:rPr>
          <w:b w:val="1"/>
        </w:rPr>
      </w:pPr>
      <w:r w:rsidDel="00000000" w:rsidR="00000000" w:rsidRPr="00000000">
        <w:rPr>
          <w:rtl w:val="0"/>
        </w:rPr>
      </w:r>
    </w:p>
    <w:tbl>
      <w:tblPr>
        <w:tblStyle w:val="Table7"/>
        <w:tblW w:w="1290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53"/>
        <w:gridCol w:w="8647"/>
        <w:tblGridChange w:id="0">
          <w:tblGrid>
            <w:gridCol w:w="4253"/>
            <w:gridCol w:w="8647"/>
          </w:tblGrid>
        </w:tblGridChange>
      </w:tblGrid>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5D">
            <w:pPr>
              <w:spacing w:after="60" w:before="60" w:line="276" w:lineRule="auto"/>
              <w:jc w:val="center"/>
              <w:rPr>
                <w:b w:val="1"/>
                <w:sz w:val="20"/>
                <w:szCs w:val="20"/>
              </w:rPr>
            </w:pPr>
            <w:r w:rsidDel="00000000" w:rsidR="00000000" w:rsidRPr="00000000">
              <w:rPr>
                <w:b w:val="1"/>
                <w:sz w:val="20"/>
                <w:szCs w:val="20"/>
                <w:rtl w:val="0"/>
              </w:rPr>
              <w:t xml:space="preserve">Cita (al interior del texto)</w:t>
            </w:r>
          </w:p>
        </w:tc>
        <w:tc>
          <w:tcPr>
            <w:tcBorders>
              <w:left w:color="000000" w:space="0" w:sz="0" w:val="nil"/>
              <w:right w:color="000000" w:space="0" w:sz="0" w:val="nil"/>
            </w:tcBorders>
            <w:vAlign w:val="center"/>
          </w:tcPr>
          <w:p w:rsidR="00000000" w:rsidDel="00000000" w:rsidP="00000000" w:rsidRDefault="00000000" w:rsidRPr="00000000" w14:paraId="0000025E">
            <w:pPr>
              <w:spacing w:after="60" w:before="60" w:line="276" w:lineRule="auto"/>
              <w:jc w:val="center"/>
              <w:rPr>
                <w:b w:val="1"/>
                <w:sz w:val="20"/>
                <w:szCs w:val="20"/>
              </w:rPr>
            </w:pPr>
            <w:r w:rsidDel="00000000" w:rsidR="00000000" w:rsidRPr="00000000">
              <w:rPr>
                <w:b w:val="1"/>
                <w:sz w:val="20"/>
                <w:szCs w:val="20"/>
                <w:rtl w:val="0"/>
              </w:rPr>
              <w:t xml:space="preserve">Referencias</w:t>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5F">
            <w:pPr>
              <w:spacing w:after="60" w:before="60" w:line="276" w:lineRule="auto"/>
              <w:jc w:val="left"/>
              <w:rPr>
                <w:b w:val="1"/>
                <w:sz w:val="20"/>
                <w:szCs w:val="20"/>
              </w:rPr>
            </w:pPr>
            <w:r w:rsidDel="00000000" w:rsidR="00000000" w:rsidRPr="00000000">
              <w:rPr>
                <w:sz w:val="20"/>
                <w:szCs w:val="20"/>
                <w:rtl w:val="0"/>
              </w:rPr>
              <w:t xml:space="preserve">(Colombia. Presidencia de la República, 1991)</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260">
            <w:pPr>
              <w:widowControl w:val="0"/>
              <w:spacing w:after="60" w:before="60" w:line="276" w:lineRule="auto"/>
              <w:ind w:left="480" w:hanging="480"/>
              <w:rPr>
                <w:b w:val="1"/>
                <w:sz w:val="20"/>
                <w:szCs w:val="20"/>
              </w:rPr>
            </w:pPr>
            <w:r w:rsidDel="00000000" w:rsidR="00000000" w:rsidRPr="00000000">
              <w:rPr>
                <w:sz w:val="20"/>
                <w:szCs w:val="20"/>
                <w:rtl w:val="0"/>
              </w:rPr>
              <w:t xml:space="preserve">Colombia. Presidencia de la República. (1991). </w:t>
            </w:r>
            <w:r w:rsidDel="00000000" w:rsidR="00000000" w:rsidRPr="00000000">
              <w:rPr>
                <w:i w:val="1"/>
                <w:sz w:val="20"/>
                <w:szCs w:val="20"/>
                <w:rtl w:val="0"/>
              </w:rPr>
              <w:t xml:space="preserve">Ceramic tile surface defect detection based on deep learning.</w:t>
            </w:r>
            <w:r w:rsidDel="00000000" w:rsidR="00000000" w:rsidRPr="00000000">
              <w:rPr>
                <w:sz w:val="20"/>
                <w:szCs w:val="20"/>
                <w:rtl w:val="0"/>
              </w:rPr>
              <w:t xml:space="preserve"> Presidencia de la República.</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61">
            <w:pPr>
              <w:spacing w:after="60" w:before="60" w:line="276" w:lineRule="auto"/>
              <w:jc w:val="left"/>
              <w:rPr>
                <w:b w:val="1"/>
                <w:sz w:val="20"/>
                <w:szCs w:val="20"/>
              </w:rPr>
            </w:pPr>
            <w:r w:rsidDel="00000000" w:rsidR="00000000" w:rsidRPr="00000000">
              <w:rPr>
                <w:sz w:val="20"/>
                <w:szCs w:val="20"/>
                <w:rtl w:val="0"/>
              </w:rPr>
              <w:t xml:space="preserve">(Colombia. Congreso de la República, 1994)</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262">
            <w:pPr>
              <w:widowControl w:val="0"/>
              <w:spacing w:after="60" w:before="60" w:line="276" w:lineRule="auto"/>
              <w:ind w:left="480" w:hanging="480"/>
              <w:rPr>
                <w:b w:val="1"/>
                <w:sz w:val="20"/>
                <w:szCs w:val="20"/>
              </w:rPr>
            </w:pPr>
            <w:r w:rsidDel="00000000" w:rsidR="00000000" w:rsidRPr="00000000">
              <w:rPr>
                <w:sz w:val="20"/>
                <w:szCs w:val="20"/>
                <w:rtl w:val="0"/>
              </w:rPr>
              <w:t xml:space="preserve">Colombia. Congreso de la República. (1994). </w:t>
            </w:r>
            <w:r w:rsidDel="00000000" w:rsidR="00000000" w:rsidRPr="00000000">
              <w:rPr>
                <w:i w:val="1"/>
                <w:sz w:val="20"/>
                <w:szCs w:val="20"/>
                <w:rtl w:val="0"/>
              </w:rPr>
              <w:t xml:space="preserve">Ley 133 de 1994 (mayo 23): por la cual se desarrolla el Decreto de Libertad Religiosa y de Cultos, reconocido en el artículo 19 de la Constitución Política</w:t>
            </w:r>
            <w:r w:rsidDel="00000000" w:rsidR="00000000" w:rsidRPr="00000000">
              <w:rPr>
                <w:sz w:val="20"/>
                <w:szCs w:val="20"/>
                <w:rtl w:val="0"/>
              </w:rPr>
              <w:t xml:space="preserve">. Diario Oficial.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63">
            <w:pPr>
              <w:spacing w:after="60" w:before="60" w:line="276" w:lineRule="auto"/>
              <w:jc w:val="left"/>
              <w:rPr>
                <w:b w:val="1"/>
                <w:sz w:val="20"/>
                <w:szCs w:val="20"/>
              </w:rPr>
            </w:pPr>
            <w:r w:rsidDel="00000000" w:rsidR="00000000" w:rsidRPr="00000000">
              <w:rPr>
                <w:sz w:val="20"/>
                <w:szCs w:val="20"/>
                <w:rtl w:val="0"/>
              </w:rPr>
              <w:t xml:space="preserve">(Colombia. Presidencia de la República, 1998)</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264">
            <w:pPr>
              <w:widowControl w:val="0"/>
              <w:spacing w:after="60" w:before="60" w:line="276" w:lineRule="auto"/>
              <w:ind w:left="480" w:hanging="480"/>
              <w:rPr>
                <w:b w:val="1"/>
                <w:sz w:val="20"/>
                <w:szCs w:val="20"/>
              </w:rPr>
            </w:pPr>
            <w:r w:rsidDel="00000000" w:rsidR="00000000" w:rsidRPr="00000000">
              <w:rPr>
                <w:sz w:val="20"/>
                <w:szCs w:val="20"/>
                <w:rtl w:val="0"/>
              </w:rPr>
              <w:t xml:space="preserve">Colombia. Presidencia de la República. (1998). </w:t>
            </w:r>
            <w:r w:rsidDel="00000000" w:rsidR="00000000" w:rsidRPr="00000000">
              <w:rPr>
                <w:i w:val="1"/>
                <w:sz w:val="20"/>
                <w:szCs w:val="20"/>
                <w:rtl w:val="0"/>
              </w:rPr>
              <w:t xml:space="preserve">Decreto 1504 de 1998: por el cual se Reglamenta el Manejo del Espacio Público en los Planes de Ordenamiento Territorial</w:t>
            </w:r>
            <w:r w:rsidDel="00000000" w:rsidR="00000000" w:rsidRPr="00000000">
              <w:rPr>
                <w:sz w:val="20"/>
                <w:szCs w:val="20"/>
                <w:rtl w:val="0"/>
              </w:rPr>
              <w:t xml:space="preserve">. Diario Oficial.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65">
            <w:pPr>
              <w:spacing w:after="60" w:before="60" w:line="276" w:lineRule="auto"/>
              <w:jc w:val="left"/>
              <w:rPr>
                <w:b w:val="1"/>
                <w:sz w:val="20"/>
                <w:szCs w:val="20"/>
              </w:rPr>
            </w:pPr>
            <w:r w:rsidDel="00000000" w:rsidR="00000000" w:rsidRPr="00000000">
              <w:rPr>
                <w:sz w:val="20"/>
                <w:szCs w:val="20"/>
                <w:rtl w:val="0"/>
              </w:rPr>
              <w:t xml:space="preserve">(Colombia. Congreso de la República, 2014)</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266">
            <w:pPr>
              <w:widowControl w:val="0"/>
              <w:spacing w:after="60" w:before="60" w:line="276" w:lineRule="auto"/>
              <w:ind w:left="480" w:hanging="480"/>
              <w:rPr>
                <w:b w:val="1"/>
                <w:sz w:val="20"/>
                <w:szCs w:val="20"/>
              </w:rPr>
            </w:pPr>
            <w:r w:rsidDel="00000000" w:rsidR="00000000" w:rsidRPr="00000000">
              <w:rPr>
                <w:sz w:val="20"/>
                <w:szCs w:val="20"/>
                <w:rtl w:val="0"/>
              </w:rPr>
              <w:t xml:space="preserve">Colombia. Congreso de la República. (2014). </w:t>
            </w:r>
            <w:r w:rsidDel="00000000" w:rsidR="00000000" w:rsidRPr="00000000">
              <w:rPr>
                <w:i w:val="1"/>
                <w:sz w:val="20"/>
                <w:szCs w:val="20"/>
                <w:rtl w:val="0"/>
              </w:rPr>
              <w:t xml:space="preserve">Ley 1733 de 2014: Ley Consuelo Devis Saavedra, mediante la cual se regulan los servicios de cuidados paliativos para el manejo integral de pacientes con enfermedades terminales, crónicas, degenerativas e irreversibles en cualquier fase de la enfermedad de alto impacto en la calidad de vida</w:t>
            </w:r>
            <w:r w:rsidDel="00000000" w:rsidR="00000000" w:rsidRPr="00000000">
              <w:rPr>
                <w:sz w:val="20"/>
                <w:szCs w:val="20"/>
                <w:rtl w:val="0"/>
              </w:rPr>
              <w:t xml:space="preserve">. Diario Oficial.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67">
            <w:pPr>
              <w:spacing w:after="60" w:before="60" w:line="276" w:lineRule="auto"/>
              <w:jc w:val="left"/>
              <w:rPr>
                <w:sz w:val="20"/>
                <w:szCs w:val="20"/>
              </w:rPr>
            </w:pPr>
            <w:r w:rsidDel="00000000" w:rsidR="00000000" w:rsidRPr="00000000">
              <w:rPr>
                <w:sz w:val="20"/>
                <w:szCs w:val="20"/>
                <w:rtl w:val="0"/>
              </w:rPr>
              <w:t xml:space="preserve">(Colombia. Corte Constitucional, 2003a)</w:t>
            </w:r>
          </w:p>
        </w:tc>
        <w:tc>
          <w:tcPr>
            <w:tcBorders>
              <w:left w:color="000000" w:space="0" w:sz="0" w:val="nil"/>
              <w:right w:color="000000" w:space="0" w:sz="0" w:val="nil"/>
            </w:tcBorders>
            <w:vAlign w:val="center"/>
          </w:tcPr>
          <w:p w:rsidR="00000000" w:rsidDel="00000000" w:rsidP="00000000" w:rsidRDefault="00000000" w:rsidRPr="00000000" w14:paraId="00000268">
            <w:pPr>
              <w:widowControl w:val="0"/>
              <w:spacing w:after="60" w:before="60" w:line="276" w:lineRule="auto"/>
              <w:ind w:left="480" w:hanging="480"/>
              <w:rPr>
                <w:b w:val="1"/>
                <w:sz w:val="20"/>
                <w:szCs w:val="20"/>
              </w:rPr>
            </w:pPr>
            <w:r w:rsidDel="00000000" w:rsidR="00000000" w:rsidRPr="00000000">
              <w:rPr>
                <w:sz w:val="20"/>
                <w:szCs w:val="20"/>
                <w:rtl w:val="0"/>
              </w:rPr>
              <w:t xml:space="preserve">Colombia. Corte Constitucional. (2003a). </w:t>
            </w:r>
            <w:r w:rsidDel="00000000" w:rsidR="00000000" w:rsidRPr="00000000">
              <w:rPr>
                <w:i w:val="1"/>
                <w:sz w:val="20"/>
                <w:szCs w:val="20"/>
                <w:rtl w:val="0"/>
              </w:rPr>
              <w:t xml:space="preserve">Sentencia SU.805 de 2003: vía de hecho en proceso de lanzamiento por ocupacion de hecho / debido proceso de querellados - vulneración por actuaciones arbitrarias. M. P. Jaime Córdoba Triviño</w:t>
            </w:r>
            <w:r w:rsidDel="00000000" w:rsidR="00000000" w:rsidRPr="00000000">
              <w:rPr>
                <w:sz w:val="20"/>
                <w:szCs w:val="20"/>
                <w:rtl w:val="0"/>
              </w:rPr>
              <w:t xml:space="preserve">. Corte Constitucional.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69">
            <w:pPr>
              <w:spacing w:after="60" w:before="60" w:line="276" w:lineRule="auto"/>
              <w:jc w:val="left"/>
              <w:rPr>
                <w:b w:val="1"/>
                <w:sz w:val="20"/>
                <w:szCs w:val="20"/>
              </w:rPr>
            </w:pPr>
            <w:r w:rsidDel="00000000" w:rsidR="00000000" w:rsidRPr="00000000">
              <w:rPr>
                <w:sz w:val="20"/>
                <w:szCs w:val="20"/>
                <w:rtl w:val="0"/>
              </w:rPr>
              <w:t xml:space="preserve">(Colombia. Corte Constitucional, 2003b)</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26A">
            <w:pPr>
              <w:widowControl w:val="0"/>
              <w:spacing w:after="60" w:before="60" w:line="276" w:lineRule="auto"/>
              <w:ind w:left="480" w:hanging="480"/>
              <w:rPr>
                <w:b w:val="1"/>
                <w:sz w:val="20"/>
                <w:szCs w:val="20"/>
              </w:rPr>
            </w:pPr>
            <w:r w:rsidDel="00000000" w:rsidR="00000000" w:rsidRPr="00000000">
              <w:rPr>
                <w:sz w:val="20"/>
                <w:szCs w:val="20"/>
                <w:rtl w:val="0"/>
              </w:rPr>
              <w:t xml:space="preserve">Colombia. Corte Constitucional. (2003b). </w:t>
            </w:r>
            <w:r w:rsidDel="00000000" w:rsidR="00000000" w:rsidRPr="00000000">
              <w:rPr>
                <w:i w:val="1"/>
                <w:sz w:val="20"/>
                <w:szCs w:val="20"/>
                <w:rtl w:val="0"/>
              </w:rPr>
              <w:t xml:space="preserve">Sentencia T-361 de 2003: acción de tutela instaurada por Elkis Patricia Jiménez Castro contra la Universidad Cooperativa de Colombia – Seccional Santa Marta. M. P. Manuel José Cepeda Espinosa</w:t>
            </w:r>
            <w:r w:rsidDel="00000000" w:rsidR="00000000" w:rsidRPr="00000000">
              <w:rPr>
                <w:sz w:val="20"/>
                <w:szCs w:val="20"/>
                <w:rtl w:val="0"/>
              </w:rPr>
              <w:t xml:space="preserve">. Corte Constitucional.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6B">
            <w:pPr>
              <w:spacing w:after="60" w:before="60" w:line="276" w:lineRule="auto"/>
              <w:jc w:val="left"/>
              <w:rPr>
                <w:b w:val="1"/>
                <w:sz w:val="20"/>
                <w:szCs w:val="20"/>
              </w:rPr>
            </w:pPr>
            <w:r w:rsidDel="00000000" w:rsidR="00000000" w:rsidRPr="00000000">
              <w:rPr>
                <w:sz w:val="20"/>
                <w:szCs w:val="20"/>
                <w:rtl w:val="0"/>
              </w:rPr>
              <w:t xml:space="preserve">(Colombia. Corte Constitucional, 2006)</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26C">
            <w:pPr>
              <w:widowControl w:val="0"/>
              <w:spacing w:after="60" w:before="60" w:line="276" w:lineRule="auto"/>
              <w:ind w:left="480" w:hanging="480"/>
              <w:rPr>
                <w:b w:val="1"/>
                <w:sz w:val="20"/>
                <w:szCs w:val="20"/>
              </w:rPr>
            </w:pPr>
            <w:r w:rsidDel="00000000" w:rsidR="00000000" w:rsidRPr="00000000">
              <w:rPr>
                <w:sz w:val="20"/>
                <w:szCs w:val="20"/>
                <w:rtl w:val="0"/>
              </w:rPr>
              <w:t xml:space="preserve">Colombia. Corte Constitucional. (2006). </w:t>
            </w:r>
            <w:r w:rsidDel="00000000" w:rsidR="00000000" w:rsidRPr="00000000">
              <w:rPr>
                <w:i w:val="1"/>
                <w:sz w:val="20"/>
                <w:szCs w:val="20"/>
                <w:rtl w:val="0"/>
              </w:rPr>
              <w:t xml:space="preserve">Sentencia T-264 de 2006: acción de tutela instaurada por Fanny Stella Lesmes Galarza, en representación de su menor hijo Paul Andrés Rodríguez Lesmes contra la Universidad de los Andes. M. P. Jaime Araújo Rentería</w:t>
            </w:r>
            <w:r w:rsidDel="00000000" w:rsidR="00000000" w:rsidRPr="00000000">
              <w:rPr>
                <w:sz w:val="20"/>
                <w:szCs w:val="20"/>
                <w:rtl w:val="0"/>
              </w:rPr>
              <w:t xml:space="preserve">. Corte Constitucional.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6D">
            <w:pPr>
              <w:spacing w:after="60" w:before="60" w:line="276" w:lineRule="auto"/>
              <w:jc w:val="left"/>
              <w:rPr>
                <w:b w:val="1"/>
                <w:sz w:val="20"/>
                <w:szCs w:val="20"/>
              </w:rPr>
            </w:pPr>
            <w:r w:rsidDel="00000000" w:rsidR="00000000" w:rsidRPr="00000000">
              <w:rPr>
                <w:sz w:val="20"/>
                <w:szCs w:val="20"/>
                <w:rtl w:val="0"/>
              </w:rPr>
              <w:t xml:space="preserve">(Colombia. Ministerio de Salud y Protección Social, 2012)</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26E">
            <w:pPr>
              <w:widowControl w:val="0"/>
              <w:spacing w:after="60" w:before="60" w:line="276" w:lineRule="auto"/>
              <w:ind w:left="480" w:hanging="480"/>
              <w:rPr>
                <w:b w:val="1"/>
                <w:sz w:val="20"/>
                <w:szCs w:val="20"/>
              </w:rPr>
            </w:pPr>
            <w:r w:rsidDel="00000000" w:rsidR="00000000" w:rsidRPr="00000000">
              <w:rPr>
                <w:sz w:val="20"/>
                <w:szCs w:val="20"/>
                <w:rtl w:val="0"/>
              </w:rPr>
              <w:t xml:space="preserve">Colombia. Ministerio de Salud y Protección Social. (2012). </w:t>
            </w:r>
            <w:r w:rsidDel="00000000" w:rsidR="00000000" w:rsidRPr="00000000">
              <w:rPr>
                <w:i w:val="1"/>
                <w:sz w:val="20"/>
                <w:szCs w:val="20"/>
                <w:rtl w:val="0"/>
              </w:rPr>
              <w:t xml:space="preserve">Resolución 4331 de 2012 (diciembre 19): por medio de la cual se adiciona y modifica parcialmente la Resolución 3047 de 2008 modificada por la resolución 416 de 2009</w:t>
            </w:r>
            <w:r w:rsidDel="00000000" w:rsidR="00000000" w:rsidRPr="00000000">
              <w:rPr>
                <w:sz w:val="20"/>
                <w:szCs w:val="20"/>
                <w:rtl w:val="0"/>
              </w:rPr>
              <w:t xml:space="preserve">. Diario Oficial.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6F">
            <w:pPr>
              <w:spacing w:after="60" w:before="60" w:line="276" w:lineRule="auto"/>
              <w:jc w:val="left"/>
              <w:rPr>
                <w:b w:val="1"/>
                <w:sz w:val="20"/>
                <w:szCs w:val="20"/>
              </w:rPr>
            </w:pPr>
            <w:r w:rsidDel="00000000" w:rsidR="00000000" w:rsidRPr="00000000">
              <w:rPr>
                <w:sz w:val="20"/>
                <w:szCs w:val="20"/>
                <w:rtl w:val="0"/>
              </w:rPr>
              <w:t xml:space="preserve">(Colombia. Ministerio de Hacienda y Crédito Público. Superintendencia Financiera, 2006)</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270">
            <w:pPr>
              <w:widowControl w:val="0"/>
              <w:spacing w:after="60" w:before="60" w:line="276" w:lineRule="auto"/>
              <w:ind w:left="480" w:hanging="480"/>
              <w:rPr>
                <w:b w:val="1"/>
                <w:sz w:val="20"/>
                <w:szCs w:val="20"/>
              </w:rPr>
            </w:pPr>
            <w:r w:rsidDel="00000000" w:rsidR="00000000" w:rsidRPr="00000000">
              <w:rPr>
                <w:sz w:val="20"/>
                <w:szCs w:val="20"/>
                <w:rtl w:val="0"/>
              </w:rPr>
              <w:t xml:space="preserve">Colombia. Ministerio de Hacienda y Crédito Público. Superintendencia Financiera. (2006). </w:t>
            </w:r>
            <w:r w:rsidDel="00000000" w:rsidR="00000000" w:rsidRPr="00000000">
              <w:rPr>
                <w:i w:val="1"/>
                <w:sz w:val="20"/>
                <w:szCs w:val="20"/>
                <w:rtl w:val="0"/>
              </w:rPr>
              <w:t xml:space="preserve">Circular Externa 048 de 2006 (diciembre 22)</w:t>
            </w:r>
            <w:r w:rsidDel="00000000" w:rsidR="00000000" w:rsidRPr="00000000">
              <w:rPr>
                <w:sz w:val="20"/>
                <w:szCs w:val="20"/>
                <w:rtl w:val="0"/>
              </w:rPr>
              <w:t xml:space="preserve">. Superfinanciera.</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71">
            <w:pPr>
              <w:spacing w:after="60" w:before="60" w:line="276" w:lineRule="auto"/>
              <w:jc w:val="left"/>
              <w:rPr>
                <w:b w:val="1"/>
                <w:sz w:val="20"/>
                <w:szCs w:val="20"/>
              </w:rPr>
            </w:pPr>
            <w:r w:rsidDel="00000000" w:rsidR="00000000" w:rsidRPr="00000000">
              <w:rPr>
                <w:sz w:val="20"/>
                <w:szCs w:val="20"/>
                <w:rtl w:val="0"/>
              </w:rPr>
              <w:t xml:space="preserve">(Colombia. Ministerio de Minas y Energía, 2010)</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272">
            <w:pPr>
              <w:widowControl w:val="0"/>
              <w:spacing w:after="60" w:before="60" w:line="276" w:lineRule="auto"/>
              <w:ind w:left="480" w:hanging="480"/>
              <w:rPr>
                <w:b w:val="1"/>
                <w:sz w:val="20"/>
                <w:szCs w:val="20"/>
              </w:rPr>
            </w:pPr>
            <w:r w:rsidDel="00000000" w:rsidR="00000000" w:rsidRPr="00000000">
              <w:rPr>
                <w:sz w:val="20"/>
                <w:szCs w:val="20"/>
                <w:rtl w:val="0"/>
              </w:rPr>
              <w:t xml:space="preserve">Colombia. Ministerio de Minas y Energía. (2010). </w:t>
            </w:r>
            <w:r w:rsidDel="00000000" w:rsidR="00000000" w:rsidRPr="00000000">
              <w:rPr>
                <w:i w:val="1"/>
                <w:sz w:val="20"/>
                <w:szCs w:val="20"/>
                <w:rtl w:val="0"/>
              </w:rPr>
              <w:t xml:space="preserve">Reglamento técnico de iluminación y alumbrado público</w:t>
            </w:r>
            <w:r w:rsidDel="00000000" w:rsidR="00000000" w:rsidRPr="00000000">
              <w:rPr>
                <w:sz w:val="20"/>
                <w:szCs w:val="20"/>
                <w:rtl w:val="0"/>
              </w:rPr>
              <w:t xml:space="preserve">. Ministerio de Minas y Energía.</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73">
            <w:pPr>
              <w:spacing w:after="60" w:before="60" w:line="276" w:lineRule="auto"/>
              <w:jc w:val="left"/>
              <w:rPr>
                <w:b w:val="1"/>
                <w:sz w:val="20"/>
                <w:szCs w:val="20"/>
              </w:rPr>
            </w:pPr>
            <w:r w:rsidDel="00000000" w:rsidR="00000000" w:rsidRPr="00000000">
              <w:rPr>
                <w:sz w:val="20"/>
                <w:szCs w:val="20"/>
                <w:rtl w:val="0"/>
              </w:rPr>
              <w:t xml:space="preserve">(España. Ministerio de Trabajo y Asuntos Sociales. Instituto Nacional de Seguridad e Higiene en el Trabajo, 1996)</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274">
            <w:pPr>
              <w:spacing w:after="60" w:before="60" w:line="276" w:lineRule="auto"/>
              <w:ind w:left="482" w:hanging="482"/>
              <w:rPr>
                <w:b w:val="1"/>
                <w:sz w:val="20"/>
                <w:szCs w:val="20"/>
              </w:rPr>
            </w:pPr>
            <w:r w:rsidDel="00000000" w:rsidR="00000000" w:rsidRPr="00000000">
              <w:rPr>
                <w:sz w:val="20"/>
                <w:szCs w:val="20"/>
                <w:rtl w:val="0"/>
              </w:rPr>
              <w:t xml:space="preserve">España. Ministerio de Trabajo y Asuntos Sociales. Instituto Nacional de Seguridad e Higiene en el Trabajo. (1996). </w:t>
            </w:r>
            <w:r w:rsidDel="00000000" w:rsidR="00000000" w:rsidRPr="00000000">
              <w:rPr>
                <w:i w:val="1"/>
                <w:sz w:val="20"/>
                <w:szCs w:val="20"/>
                <w:rtl w:val="0"/>
              </w:rPr>
              <w:t xml:space="preserve">Evaluación de riesgos laborales</w:t>
            </w:r>
            <w:r w:rsidDel="00000000" w:rsidR="00000000" w:rsidRPr="00000000">
              <w:rPr>
                <w:sz w:val="20"/>
                <w:szCs w:val="20"/>
                <w:rtl w:val="0"/>
              </w:rPr>
              <w:t xml:space="preserve">. INSHT.</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75">
            <w:pPr>
              <w:spacing w:after="60" w:before="60" w:line="276" w:lineRule="auto"/>
              <w:jc w:val="left"/>
              <w:rPr>
                <w:b w:val="1"/>
                <w:sz w:val="20"/>
                <w:szCs w:val="20"/>
              </w:rPr>
            </w:pPr>
            <w:r w:rsidDel="00000000" w:rsidR="00000000" w:rsidRPr="00000000">
              <w:rPr>
                <w:sz w:val="20"/>
                <w:szCs w:val="20"/>
                <w:rtl w:val="0"/>
              </w:rPr>
              <w:t xml:space="preserve">(Colombia. Ministerio de Ambiente, Vivienda y Desarrollo Territorial, 2007)</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276">
            <w:pPr>
              <w:widowControl w:val="0"/>
              <w:spacing w:after="60" w:before="60" w:line="276" w:lineRule="auto"/>
              <w:ind w:left="480" w:hanging="480"/>
              <w:rPr>
                <w:b w:val="1"/>
                <w:sz w:val="20"/>
                <w:szCs w:val="20"/>
              </w:rPr>
            </w:pPr>
            <w:r w:rsidDel="00000000" w:rsidR="00000000" w:rsidRPr="00000000">
              <w:rPr>
                <w:sz w:val="20"/>
                <w:szCs w:val="20"/>
                <w:rtl w:val="0"/>
              </w:rPr>
              <w:t xml:space="preserve">Colombia. Ministerio de Ambiente, Vivienda y Desarrollo Territorial. (2007). </w:t>
            </w:r>
            <w:r w:rsidDel="00000000" w:rsidR="00000000" w:rsidRPr="00000000">
              <w:rPr>
                <w:i w:val="1"/>
                <w:sz w:val="20"/>
                <w:szCs w:val="20"/>
                <w:rtl w:val="0"/>
              </w:rPr>
              <w:t xml:space="preserve">Decreto 3600 de 2007: por el cual se Reglamentan las Disposiciones de las Leyes 99 de 1993 y 388 de 1997 Relativas a las Determinantes de Ordenamiento del Suelo Rural y al Desarrollo de Actuaciones Urbanísticas de Parcelación y Edificación  en este tipo de suelo y se adoptan otras disposiciones.</w:t>
            </w:r>
            <w:r w:rsidDel="00000000" w:rsidR="00000000" w:rsidRPr="00000000">
              <w:rPr>
                <w:sz w:val="20"/>
                <w:szCs w:val="20"/>
                <w:rtl w:val="0"/>
              </w:rPr>
              <w:t xml:space="preserve"> Diario Oficial.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77">
            <w:pPr>
              <w:spacing w:after="60" w:before="60" w:line="276" w:lineRule="auto"/>
              <w:jc w:val="left"/>
              <w:rPr>
                <w:b w:val="1"/>
                <w:sz w:val="20"/>
                <w:szCs w:val="20"/>
              </w:rPr>
            </w:pPr>
            <w:r w:rsidDel="00000000" w:rsidR="00000000" w:rsidRPr="00000000">
              <w:rPr>
                <w:sz w:val="20"/>
                <w:szCs w:val="20"/>
                <w:rtl w:val="0"/>
              </w:rPr>
              <w:t xml:space="preserve">(Colombia. Ministerio de Comunicaciones, 2001)</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278">
            <w:pPr>
              <w:widowControl w:val="0"/>
              <w:spacing w:after="60" w:before="60" w:line="276" w:lineRule="auto"/>
              <w:ind w:left="480" w:hanging="480"/>
              <w:rPr>
                <w:b w:val="1"/>
                <w:sz w:val="20"/>
                <w:szCs w:val="20"/>
              </w:rPr>
            </w:pPr>
            <w:r w:rsidDel="00000000" w:rsidR="00000000" w:rsidRPr="00000000">
              <w:rPr>
                <w:sz w:val="20"/>
                <w:szCs w:val="20"/>
                <w:rtl w:val="0"/>
              </w:rPr>
              <w:t xml:space="preserve">Colombia. Ministerio de Comunicaciones. (2001). </w:t>
            </w:r>
            <w:r w:rsidDel="00000000" w:rsidR="00000000" w:rsidRPr="00000000">
              <w:rPr>
                <w:i w:val="1"/>
                <w:sz w:val="20"/>
                <w:szCs w:val="20"/>
                <w:rtl w:val="0"/>
              </w:rPr>
              <w:t xml:space="preserve">Resolución 000797 DE 2001 (junio 8): por la cual se atribuyen unas bandas de frecuencias radioeléctricas para su libre utilización dentro del territorio nacional</w:t>
            </w:r>
            <w:r w:rsidDel="00000000" w:rsidR="00000000" w:rsidRPr="00000000">
              <w:rPr>
                <w:sz w:val="20"/>
                <w:szCs w:val="20"/>
                <w:rtl w:val="0"/>
              </w:rPr>
              <w:t xml:space="preserve">. Diario Oficial.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79">
            <w:pPr>
              <w:spacing w:after="60" w:before="60" w:line="276" w:lineRule="auto"/>
              <w:jc w:val="left"/>
              <w:rPr>
                <w:sz w:val="20"/>
                <w:szCs w:val="20"/>
              </w:rPr>
            </w:pPr>
            <w:r w:rsidDel="00000000" w:rsidR="00000000" w:rsidRPr="00000000">
              <w:rPr>
                <w:sz w:val="20"/>
                <w:szCs w:val="20"/>
                <w:rtl w:val="0"/>
              </w:rPr>
              <w:t xml:space="preserve">(Colombia. Ministerio de Educación Nacional, 2006)</w:t>
            </w:r>
          </w:p>
        </w:tc>
        <w:tc>
          <w:tcPr>
            <w:tcBorders>
              <w:left w:color="000000" w:space="0" w:sz="0" w:val="nil"/>
              <w:right w:color="000000" w:space="0" w:sz="0" w:val="nil"/>
            </w:tcBorders>
            <w:vAlign w:val="center"/>
          </w:tcPr>
          <w:p w:rsidR="00000000" w:rsidDel="00000000" w:rsidP="00000000" w:rsidRDefault="00000000" w:rsidRPr="00000000" w14:paraId="0000027A">
            <w:pPr>
              <w:widowControl w:val="0"/>
              <w:spacing w:after="60" w:before="60" w:line="276" w:lineRule="auto"/>
              <w:ind w:left="480" w:hanging="480"/>
              <w:rPr>
                <w:b w:val="1"/>
                <w:sz w:val="20"/>
                <w:szCs w:val="20"/>
              </w:rPr>
            </w:pPr>
            <w:r w:rsidDel="00000000" w:rsidR="00000000" w:rsidRPr="00000000">
              <w:rPr>
                <w:sz w:val="20"/>
                <w:szCs w:val="20"/>
                <w:rtl w:val="0"/>
              </w:rPr>
              <w:t xml:space="preserve">Colombia. Ministerio de Educación Nacional. (2006). </w:t>
            </w:r>
            <w:r w:rsidDel="00000000" w:rsidR="00000000" w:rsidRPr="00000000">
              <w:rPr>
                <w:i w:val="1"/>
                <w:sz w:val="20"/>
                <w:szCs w:val="20"/>
                <w:rtl w:val="0"/>
              </w:rPr>
              <w:t xml:space="preserve">Plan Decenal de Educación 2006-2016: Pacto Social por la Educación</w:t>
            </w:r>
            <w:r w:rsidDel="00000000" w:rsidR="00000000" w:rsidRPr="00000000">
              <w:rPr>
                <w:sz w:val="20"/>
                <w:szCs w:val="20"/>
                <w:rtl w:val="0"/>
              </w:rPr>
              <w:t xml:space="preserve">. Ministerio de Educación Nacional.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7B">
            <w:pPr>
              <w:spacing w:after="60" w:before="60" w:line="276" w:lineRule="auto"/>
              <w:jc w:val="left"/>
              <w:rPr>
                <w:sz w:val="20"/>
                <w:szCs w:val="20"/>
              </w:rPr>
            </w:pPr>
            <w:r w:rsidDel="00000000" w:rsidR="00000000" w:rsidRPr="00000000">
              <w:rPr>
                <w:sz w:val="20"/>
                <w:szCs w:val="20"/>
                <w:rtl w:val="0"/>
              </w:rPr>
              <w:t xml:space="preserve">(Colombia. Congreso de la República, 2010)</w:t>
            </w:r>
          </w:p>
        </w:tc>
        <w:tc>
          <w:tcPr>
            <w:tcBorders>
              <w:left w:color="000000" w:space="0" w:sz="0" w:val="nil"/>
              <w:right w:color="000000" w:space="0" w:sz="0" w:val="nil"/>
            </w:tcBorders>
            <w:vAlign w:val="center"/>
          </w:tcPr>
          <w:p w:rsidR="00000000" w:rsidDel="00000000" w:rsidP="00000000" w:rsidRDefault="00000000" w:rsidRPr="00000000" w14:paraId="0000027C">
            <w:pPr>
              <w:widowControl w:val="0"/>
              <w:spacing w:after="60" w:before="60" w:line="276" w:lineRule="auto"/>
              <w:ind w:left="480" w:hanging="480"/>
              <w:rPr>
                <w:b w:val="1"/>
                <w:sz w:val="20"/>
                <w:szCs w:val="20"/>
              </w:rPr>
            </w:pPr>
            <w:r w:rsidDel="00000000" w:rsidR="00000000" w:rsidRPr="00000000">
              <w:rPr>
                <w:sz w:val="20"/>
                <w:szCs w:val="20"/>
                <w:rtl w:val="0"/>
              </w:rPr>
              <w:t xml:space="preserve">Colombia. Congreso de la República. (2010). </w:t>
            </w:r>
            <w:r w:rsidDel="00000000" w:rsidR="00000000" w:rsidRPr="00000000">
              <w:rPr>
                <w:i w:val="1"/>
                <w:sz w:val="20"/>
                <w:szCs w:val="20"/>
                <w:rtl w:val="0"/>
              </w:rPr>
              <w:t xml:space="preserve">Código penal y de procedimiento penal anotado</w:t>
            </w:r>
            <w:r w:rsidDel="00000000" w:rsidR="00000000" w:rsidRPr="00000000">
              <w:rPr>
                <w:sz w:val="20"/>
                <w:szCs w:val="20"/>
                <w:rtl w:val="0"/>
              </w:rPr>
              <w:t xml:space="preserve">. Leyer.</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7D">
            <w:pPr>
              <w:spacing w:after="60" w:before="60" w:line="276" w:lineRule="auto"/>
              <w:jc w:val="left"/>
              <w:rPr>
                <w:sz w:val="20"/>
                <w:szCs w:val="20"/>
              </w:rPr>
            </w:pPr>
            <w:r w:rsidDel="00000000" w:rsidR="00000000" w:rsidRPr="00000000">
              <w:rPr>
                <w:sz w:val="20"/>
                <w:szCs w:val="20"/>
                <w:rtl w:val="0"/>
              </w:rPr>
              <w:t xml:space="preserve">(Colombia. Congreso de la República, 2006)</w:t>
            </w:r>
          </w:p>
        </w:tc>
        <w:tc>
          <w:tcPr>
            <w:tcBorders>
              <w:left w:color="000000" w:space="0" w:sz="0" w:val="nil"/>
              <w:right w:color="000000" w:space="0" w:sz="0" w:val="nil"/>
            </w:tcBorders>
            <w:vAlign w:val="center"/>
          </w:tcPr>
          <w:p w:rsidR="00000000" w:rsidDel="00000000" w:rsidP="00000000" w:rsidRDefault="00000000" w:rsidRPr="00000000" w14:paraId="0000027E">
            <w:pPr>
              <w:widowControl w:val="0"/>
              <w:spacing w:after="60" w:before="60" w:line="276" w:lineRule="auto"/>
              <w:ind w:left="480" w:hanging="480"/>
              <w:rPr>
                <w:b w:val="1"/>
                <w:sz w:val="20"/>
                <w:szCs w:val="20"/>
              </w:rPr>
            </w:pPr>
            <w:r w:rsidDel="00000000" w:rsidR="00000000" w:rsidRPr="00000000">
              <w:rPr>
                <w:sz w:val="20"/>
                <w:szCs w:val="20"/>
                <w:rtl w:val="0"/>
              </w:rPr>
              <w:t xml:space="preserve">Colombia. Congreso de la República. (2006). </w:t>
            </w:r>
            <w:r w:rsidDel="00000000" w:rsidR="00000000" w:rsidRPr="00000000">
              <w:rPr>
                <w:i w:val="1"/>
                <w:sz w:val="20"/>
                <w:szCs w:val="20"/>
                <w:rtl w:val="0"/>
              </w:rPr>
              <w:t xml:space="preserve">Ley 1098 de 2006 (noviembre 8): por la cual se expide el Código de la Infancia y la Adolescencia en Colombia</w:t>
            </w:r>
            <w:r w:rsidDel="00000000" w:rsidR="00000000" w:rsidRPr="00000000">
              <w:rPr>
                <w:sz w:val="20"/>
                <w:szCs w:val="20"/>
                <w:rtl w:val="0"/>
              </w:rPr>
              <w:t xml:space="preserve">. Diario Oficial.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7F">
            <w:pPr>
              <w:spacing w:after="60" w:before="60" w:line="276" w:lineRule="auto"/>
              <w:jc w:val="left"/>
              <w:rPr>
                <w:sz w:val="20"/>
                <w:szCs w:val="20"/>
              </w:rPr>
            </w:pPr>
            <w:r w:rsidDel="00000000" w:rsidR="00000000" w:rsidRPr="00000000">
              <w:rPr>
                <w:sz w:val="20"/>
                <w:szCs w:val="20"/>
                <w:rtl w:val="0"/>
              </w:rPr>
              <w:t xml:space="preserve">(Colombia. Contraloría General de la Nación, 2003)</w:t>
            </w:r>
          </w:p>
        </w:tc>
        <w:tc>
          <w:tcPr>
            <w:tcBorders>
              <w:left w:color="000000" w:space="0" w:sz="0" w:val="nil"/>
              <w:right w:color="000000" w:space="0" w:sz="0" w:val="nil"/>
            </w:tcBorders>
            <w:vAlign w:val="center"/>
          </w:tcPr>
          <w:p w:rsidR="00000000" w:rsidDel="00000000" w:rsidP="00000000" w:rsidRDefault="00000000" w:rsidRPr="00000000" w14:paraId="00000280">
            <w:pPr>
              <w:widowControl w:val="0"/>
              <w:spacing w:after="60" w:before="60" w:line="276" w:lineRule="auto"/>
              <w:ind w:left="480" w:hanging="480"/>
              <w:rPr>
                <w:b w:val="1"/>
                <w:sz w:val="20"/>
                <w:szCs w:val="20"/>
              </w:rPr>
            </w:pPr>
            <w:r w:rsidDel="00000000" w:rsidR="00000000" w:rsidRPr="00000000">
              <w:rPr>
                <w:sz w:val="20"/>
                <w:szCs w:val="20"/>
                <w:rtl w:val="0"/>
              </w:rPr>
              <w:t xml:space="preserve">Colombia. Contraloría General de la Nación. (2003). </w:t>
            </w:r>
            <w:r w:rsidDel="00000000" w:rsidR="00000000" w:rsidRPr="00000000">
              <w:rPr>
                <w:i w:val="1"/>
                <w:sz w:val="20"/>
                <w:szCs w:val="20"/>
                <w:rtl w:val="0"/>
              </w:rPr>
              <w:t xml:space="preserve">La deserción escolar en la educación básica media</w:t>
            </w:r>
            <w:r w:rsidDel="00000000" w:rsidR="00000000" w:rsidRPr="00000000">
              <w:rPr>
                <w:sz w:val="20"/>
                <w:szCs w:val="20"/>
                <w:rtl w:val="0"/>
              </w:rPr>
              <w:t xml:space="preserve">. Contraloría General de la Nación.</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81">
            <w:pPr>
              <w:spacing w:after="60" w:before="60" w:line="276" w:lineRule="auto"/>
              <w:jc w:val="left"/>
              <w:rPr>
                <w:sz w:val="20"/>
                <w:szCs w:val="20"/>
              </w:rPr>
            </w:pPr>
            <w:r w:rsidDel="00000000" w:rsidR="00000000" w:rsidRPr="00000000">
              <w:rPr>
                <w:sz w:val="20"/>
                <w:szCs w:val="20"/>
                <w:rtl w:val="0"/>
              </w:rPr>
              <w:t xml:space="preserve">(Colombia. Unidad Nacional para la Gestión del Riesgo de Desastres, 2012)</w:t>
            </w:r>
          </w:p>
        </w:tc>
        <w:tc>
          <w:tcPr>
            <w:tcBorders>
              <w:left w:color="000000" w:space="0" w:sz="0" w:val="nil"/>
              <w:right w:color="000000" w:space="0" w:sz="0" w:val="nil"/>
            </w:tcBorders>
            <w:vAlign w:val="center"/>
          </w:tcPr>
          <w:p w:rsidR="00000000" w:rsidDel="00000000" w:rsidP="00000000" w:rsidRDefault="00000000" w:rsidRPr="00000000" w14:paraId="00000282">
            <w:pPr>
              <w:widowControl w:val="0"/>
              <w:spacing w:after="60" w:before="60" w:line="276" w:lineRule="auto"/>
              <w:ind w:left="480" w:hanging="480"/>
              <w:rPr>
                <w:b w:val="1"/>
                <w:sz w:val="20"/>
                <w:szCs w:val="20"/>
              </w:rPr>
            </w:pPr>
            <w:r w:rsidDel="00000000" w:rsidR="00000000" w:rsidRPr="00000000">
              <w:rPr>
                <w:sz w:val="20"/>
                <w:szCs w:val="20"/>
                <w:rtl w:val="0"/>
              </w:rPr>
              <w:t xml:space="preserve">Colombia. Unidad Nacional para la Gestión del Riesgo de Desastres. (2012). </w:t>
            </w:r>
            <w:r w:rsidDel="00000000" w:rsidR="00000000" w:rsidRPr="00000000">
              <w:rPr>
                <w:i w:val="1"/>
                <w:sz w:val="20"/>
                <w:szCs w:val="20"/>
                <w:rtl w:val="0"/>
              </w:rPr>
              <w:t xml:space="preserve">Guía para la formulación del Plan Municipal de Gestión del Riesgo de Desastres</w:t>
            </w:r>
            <w:r w:rsidDel="00000000" w:rsidR="00000000" w:rsidRPr="00000000">
              <w:rPr>
                <w:sz w:val="20"/>
                <w:szCs w:val="20"/>
                <w:rtl w:val="0"/>
              </w:rPr>
              <w:t xml:space="preserve">. Sistema Nacional de Gestión del Riesgo de Desastres.</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83">
            <w:pPr>
              <w:spacing w:after="60" w:before="60" w:line="276" w:lineRule="auto"/>
              <w:jc w:val="left"/>
              <w:rPr>
                <w:sz w:val="20"/>
                <w:szCs w:val="20"/>
              </w:rPr>
            </w:pPr>
            <w:r w:rsidDel="00000000" w:rsidR="00000000" w:rsidRPr="00000000">
              <w:rPr>
                <w:sz w:val="20"/>
                <w:szCs w:val="20"/>
                <w:rtl w:val="0"/>
              </w:rPr>
              <w:t xml:space="preserve">(Colombia. Departamento Administrativo Nacional de Estadística, 2011)</w:t>
            </w:r>
          </w:p>
        </w:tc>
        <w:tc>
          <w:tcPr>
            <w:tcBorders>
              <w:left w:color="000000" w:space="0" w:sz="0" w:val="nil"/>
              <w:right w:color="000000" w:space="0" w:sz="0" w:val="nil"/>
            </w:tcBorders>
            <w:vAlign w:val="center"/>
          </w:tcPr>
          <w:p w:rsidR="00000000" w:rsidDel="00000000" w:rsidP="00000000" w:rsidRDefault="00000000" w:rsidRPr="00000000" w14:paraId="00000284">
            <w:pPr>
              <w:widowControl w:val="0"/>
              <w:spacing w:after="60" w:before="60" w:line="276" w:lineRule="auto"/>
              <w:ind w:left="480" w:hanging="480"/>
              <w:rPr>
                <w:b w:val="1"/>
                <w:sz w:val="20"/>
                <w:szCs w:val="20"/>
              </w:rPr>
            </w:pPr>
            <w:r w:rsidDel="00000000" w:rsidR="00000000" w:rsidRPr="00000000">
              <w:rPr>
                <w:sz w:val="20"/>
                <w:szCs w:val="20"/>
                <w:rtl w:val="0"/>
              </w:rPr>
              <w:t xml:space="preserve">Colombia. Departamento Administrativo Nacional de Estadística. (2011). </w:t>
            </w:r>
            <w:r w:rsidDel="00000000" w:rsidR="00000000" w:rsidRPr="00000000">
              <w:rPr>
                <w:i w:val="1"/>
                <w:sz w:val="20"/>
                <w:szCs w:val="20"/>
                <w:rtl w:val="0"/>
              </w:rPr>
              <w:t xml:space="preserve">Encuesta de convivencia escolar y circunstancias que la afectan - ECECA, para estudiantes de 5</w:t>
            </w:r>
            <w:r w:rsidDel="00000000" w:rsidR="00000000" w:rsidRPr="00000000">
              <w:rPr>
                <w:i w:val="1"/>
                <w:sz w:val="20"/>
                <w:szCs w:val="20"/>
                <w:vertAlign w:val="superscript"/>
                <w:rtl w:val="0"/>
              </w:rPr>
              <w:t xml:space="preserve">o</w:t>
            </w:r>
            <w:r w:rsidDel="00000000" w:rsidR="00000000" w:rsidRPr="00000000">
              <w:rPr>
                <w:i w:val="1"/>
                <w:sz w:val="20"/>
                <w:szCs w:val="20"/>
                <w:rtl w:val="0"/>
              </w:rPr>
              <w:t xml:space="preserve"> a 11</w:t>
            </w:r>
            <w:r w:rsidDel="00000000" w:rsidR="00000000" w:rsidRPr="00000000">
              <w:rPr>
                <w:i w:val="1"/>
                <w:sz w:val="20"/>
                <w:szCs w:val="20"/>
                <w:vertAlign w:val="superscript"/>
                <w:rtl w:val="0"/>
              </w:rPr>
              <w:t xml:space="preserve">o</w:t>
            </w:r>
            <w:r w:rsidDel="00000000" w:rsidR="00000000" w:rsidRPr="00000000">
              <w:rPr>
                <w:i w:val="1"/>
                <w:sz w:val="20"/>
                <w:szCs w:val="20"/>
                <w:rtl w:val="0"/>
              </w:rPr>
              <w:t xml:space="preserve"> de Bogotá</w:t>
            </w:r>
            <w:r w:rsidDel="00000000" w:rsidR="00000000" w:rsidRPr="00000000">
              <w:rPr>
                <w:sz w:val="20"/>
                <w:szCs w:val="20"/>
                <w:rtl w:val="0"/>
              </w:rPr>
              <w:t xml:space="preserve">. DANE.</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85">
            <w:pPr>
              <w:spacing w:after="60" w:before="60" w:line="276" w:lineRule="auto"/>
              <w:jc w:val="left"/>
              <w:rPr>
                <w:sz w:val="20"/>
                <w:szCs w:val="20"/>
              </w:rPr>
            </w:pPr>
            <w:r w:rsidDel="00000000" w:rsidR="00000000" w:rsidRPr="00000000">
              <w:rPr>
                <w:sz w:val="20"/>
                <w:szCs w:val="20"/>
                <w:rtl w:val="0"/>
              </w:rPr>
              <w:t xml:space="preserve">(Colombia. Departamento Administrativo de Ciencia, Tecnología e Innovación, 2015)</w:t>
            </w:r>
          </w:p>
        </w:tc>
        <w:tc>
          <w:tcPr>
            <w:tcBorders>
              <w:left w:color="000000" w:space="0" w:sz="0" w:val="nil"/>
              <w:right w:color="000000" w:space="0" w:sz="0" w:val="nil"/>
            </w:tcBorders>
            <w:vAlign w:val="center"/>
          </w:tcPr>
          <w:p w:rsidR="00000000" w:rsidDel="00000000" w:rsidP="00000000" w:rsidRDefault="00000000" w:rsidRPr="00000000" w14:paraId="00000286">
            <w:pPr>
              <w:widowControl w:val="0"/>
              <w:spacing w:after="60" w:before="60" w:line="276" w:lineRule="auto"/>
              <w:ind w:left="480" w:hanging="480"/>
              <w:rPr>
                <w:sz w:val="20"/>
                <w:szCs w:val="20"/>
              </w:rPr>
            </w:pPr>
            <w:r w:rsidDel="00000000" w:rsidR="00000000" w:rsidRPr="00000000">
              <w:rPr>
                <w:sz w:val="20"/>
                <w:szCs w:val="20"/>
                <w:rtl w:val="0"/>
              </w:rPr>
              <w:t xml:space="preserve">Colombia. Departamento Administrativo de Ciencia Tecnología e Innovación. (2015). </w:t>
            </w:r>
            <w:r w:rsidDel="00000000" w:rsidR="00000000" w:rsidRPr="00000000">
              <w:rPr>
                <w:i w:val="1"/>
                <w:sz w:val="20"/>
                <w:szCs w:val="20"/>
                <w:rtl w:val="0"/>
              </w:rPr>
              <w:t xml:space="preserve">Resultados finales de la Convocatoria Nacional para el Reconocimiento y Medición de Grupos de Investigación, Desarrollo Tecnológico o de Innovación y para el Reconocimiento de Investigadores del SNCTeI</w:t>
            </w:r>
            <w:r w:rsidDel="00000000" w:rsidR="00000000" w:rsidRPr="00000000">
              <w:rPr>
                <w:sz w:val="20"/>
                <w:szCs w:val="20"/>
                <w:rtl w:val="0"/>
              </w:rPr>
              <w:t xml:space="preserve">. Colciencias.</w:t>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287">
            <w:pPr>
              <w:spacing w:after="60" w:before="60" w:line="276" w:lineRule="auto"/>
              <w:jc w:val="left"/>
              <w:rPr>
                <w:sz w:val="20"/>
                <w:szCs w:val="20"/>
              </w:rPr>
            </w:pPr>
            <w:r w:rsidDel="00000000" w:rsidR="00000000" w:rsidRPr="00000000">
              <w:rPr>
                <w:sz w:val="20"/>
                <w:szCs w:val="20"/>
                <w:rtl w:val="0"/>
              </w:rPr>
              <w:t xml:space="preserve">(Colombia. Procuraduría General de la Nación, 2012)</w:t>
            </w:r>
          </w:p>
        </w:tc>
        <w:tc>
          <w:tcPr>
            <w:tcBorders>
              <w:left w:color="000000" w:space="0" w:sz="0" w:val="nil"/>
              <w:right w:color="000000" w:space="0" w:sz="0" w:val="nil"/>
            </w:tcBorders>
            <w:vAlign w:val="center"/>
          </w:tcPr>
          <w:p w:rsidR="00000000" w:rsidDel="00000000" w:rsidP="00000000" w:rsidRDefault="00000000" w:rsidRPr="00000000" w14:paraId="00000288">
            <w:pPr>
              <w:widowControl w:val="0"/>
              <w:spacing w:after="60" w:before="60" w:line="276" w:lineRule="auto"/>
              <w:ind w:left="480" w:hanging="480"/>
              <w:rPr>
                <w:b w:val="1"/>
                <w:sz w:val="20"/>
                <w:szCs w:val="20"/>
              </w:rPr>
            </w:pPr>
            <w:r w:rsidDel="00000000" w:rsidR="00000000" w:rsidRPr="00000000">
              <w:rPr>
                <w:sz w:val="20"/>
                <w:szCs w:val="20"/>
                <w:rtl w:val="0"/>
              </w:rPr>
              <w:t xml:space="preserve">Colombia. Procuraduría General de la Nación. (2012). </w:t>
            </w:r>
            <w:r w:rsidDel="00000000" w:rsidR="00000000" w:rsidRPr="00000000">
              <w:rPr>
                <w:i w:val="1"/>
                <w:sz w:val="20"/>
                <w:szCs w:val="20"/>
                <w:rtl w:val="0"/>
              </w:rPr>
              <w:t xml:space="preserve">Financiamiento del Sistema General de Seguridad Social en Salud: seguimiento y control preventivo a las políticas públicas</w:t>
            </w:r>
            <w:r w:rsidDel="00000000" w:rsidR="00000000" w:rsidRPr="00000000">
              <w:rPr>
                <w:sz w:val="20"/>
                <w:szCs w:val="20"/>
                <w:rtl w:val="0"/>
              </w:rPr>
              <w:t xml:space="preserve">. Procuraduría General de la Nación.</w:t>
            </w:r>
            <w:r w:rsidDel="00000000" w:rsidR="00000000" w:rsidRPr="00000000">
              <w:rPr>
                <w:rtl w:val="0"/>
              </w:rPr>
            </w:r>
          </w:p>
        </w:tc>
      </w:tr>
    </w:tbl>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jc w:val="center"/>
        <w:rPr>
          <w:b w:val="1"/>
        </w:rPr>
        <w:sectPr>
          <w:type w:val="continuous"/>
          <w:pgSz w:h="12240" w:w="15840" w:orient="landscape"/>
          <w:pgMar w:bottom="1418" w:top="1418" w:left="1418" w:right="1418" w:header="709" w:footer="709"/>
        </w:sectPr>
      </w:pPr>
      <w:r w:rsidDel="00000000" w:rsidR="00000000" w:rsidRPr="00000000">
        <w:rPr>
          <w:rtl w:val="0"/>
        </w:rPr>
      </w:r>
    </w:p>
    <w:p w:rsidR="00000000" w:rsidDel="00000000" w:rsidP="00000000" w:rsidRDefault="00000000" w:rsidRPr="00000000" w14:paraId="0000028B">
      <w:pPr>
        <w:pStyle w:val="Heading2"/>
        <w:rPr/>
      </w:pPr>
      <w:bookmarkStart w:colFirst="0" w:colLast="0" w:name="_heading=h.2afmg28" w:id="81"/>
      <w:bookmarkEnd w:id="81"/>
      <w:r w:rsidDel="00000000" w:rsidR="00000000" w:rsidRPr="00000000">
        <w:rPr>
          <w:rtl w:val="0"/>
        </w:rPr>
        <w:t xml:space="preserve">Anexo 4. Ortografía y gramática</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ind w:firstLine="360"/>
        <w:rPr/>
      </w:pPr>
      <w:r w:rsidDel="00000000" w:rsidR="00000000" w:rsidRPr="00000000">
        <w:rPr>
          <w:rtl w:val="0"/>
        </w:rPr>
        <w:t xml:space="preserve">La ortografía y la gramática hacen parte fundamental del trabajo de grado; al finalizar la redacción de tu escrito, realiza una revisión ortográfica de todo el documento. En todo caso, siempre será recomendada y preferible la labor de un corrector de estilo que corrija redacción, ortografía, sintaxis, coherencia, citas, referencias y demás aspectos de estilo. En Microsoft Word, oprime la tecla </w:t>
      </w:r>
      <w:r w:rsidDel="00000000" w:rsidR="00000000" w:rsidRPr="00000000">
        <w:rPr>
          <w:sz w:val="32"/>
          <w:szCs w:val="32"/>
          <w:rtl w:val="0"/>
        </w:rPr>
        <w:t xml:space="preserve">F7</w:t>
      </w:r>
      <w:r w:rsidDel="00000000" w:rsidR="00000000" w:rsidRPr="00000000">
        <w:rPr>
          <w:rtl w:val="0"/>
        </w:rPr>
        <w:t xml:space="preserve">. Tendrá dos tipos de sugerencias: Gramática y Ortografía, donde tendrás la opción de:</w:t>
      </w:r>
    </w:p>
    <w:p w:rsidR="00000000" w:rsidDel="00000000" w:rsidP="00000000" w:rsidRDefault="00000000" w:rsidRPr="00000000" w14:paraId="0000028E">
      <w:pPr>
        <w:jc w:val="center"/>
        <w:rPr>
          <w:b w:val="1"/>
        </w:rPr>
      </w:pPr>
      <w:r w:rsidDel="00000000" w:rsidR="00000000" w:rsidRPr="00000000">
        <w:rPr>
          <w:rtl w:val="0"/>
        </w:rPr>
      </w:r>
    </w:p>
    <w:p w:rsidR="00000000" w:rsidDel="00000000" w:rsidP="00000000" w:rsidRDefault="00000000" w:rsidRPr="00000000" w14:paraId="0000028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“Cambiar”, si consideras que efectivamente había un error, ejemplo (mas, sin tilde):</w:t>
      </w:r>
    </w:p>
    <w:p w:rsidR="00000000" w:rsidDel="00000000" w:rsidP="00000000" w:rsidRDefault="00000000" w:rsidRPr="00000000" w14:paraId="00000290">
      <w:pPr>
        <w:jc w:val="center"/>
        <w:rPr>
          <w:b w:val="1"/>
        </w:rPr>
      </w:pPr>
      <w:r w:rsidDel="00000000" w:rsidR="00000000" w:rsidRPr="00000000">
        <w:rPr/>
        <w:drawing>
          <wp:inline distB="0" distT="0" distL="0" distR="0">
            <wp:extent cx="1788401" cy="2377837"/>
            <wp:effectExtent b="0" l="0" r="0" t="0"/>
            <wp:docPr id="397041647" name="image31.png"/>
            <a:graphic>
              <a:graphicData uri="http://schemas.openxmlformats.org/drawingml/2006/picture">
                <pic:pic>
                  <pic:nvPicPr>
                    <pic:cNvPr id="0" name="image31.png"/>
                    <pic:cNvPicPr preferRelativeResize="0"/>
                  </pic:nvPicPr>
                  <pic:blipFill>
                    <a:blip r:embed="rId46"/>
                    <a:srcRect b="3473" l="27049" r="0" t="8437"/>
                    <a:stretch>
                      <a:fillRect/>
                    </a:stretch>
                  </pic:blipFill>
                  <pic:spPr>
                    <a:xfrm>
                      <a:off x="0" y="0"/>
                      <a:ext cx="1788401" cy="2377837"/>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“Omitir”, si a pesar de la sugerencia consideras que está correctamente, ejemplo (desadaptativos):</w:t>
      </w:r>
      <w:r w:rsidDel="00000000" w:rsidR="00000000" w:rsidRPr="00000000">
        <w:rPr>
          <w:rtl w:val="0"/>
        </w:rPr>
      </w:r>
    </w:p>
    <w:p w:rsidR="00000000" w:rsidDel="00000000" w:rsidP="00000000" w:rsidRDefault="00000000" w:rsidRPr="00000000" w14:paraId="00000292">
      <w:pPr>
        <w:jc w:val="center"/>
        <w:rPr>
          <w:b w:val="1"/>
        </w:rPr>
      </w:pPr>
      <w:r w:rsidDel="00000000" w:rsidR="00000000" w:rsidRPr="00000000">
        <w:rPr/>
        <w:drawing>
          <wp:inline distB="0" distT="0" distL="0" distR="0">
            <wp:extent cx="1625424" cy="2113345"/>
            <wp:effectExtent b="0" l="0" r="0" t="0"/>
            <wp:docPr id="397041648" name="image30.png"/>
            <a:graphic>
              <a:graphicData uri="http://schemas.openxmlformats.org/drawingml/2006/picture">
                <pic:pic>
                  <pic:nvPicPr>
                    <pic:cNvPr id="0" name="image30.png"/>
                    <pic:cNvPicPr preferRelativeResize="0"/>
                  </pic:nvPicPr>
                  <pic:blipFill>
                    <a:blip r:embed="rId47"/>
                    <a:srcRect b="4572" l="9877" r="4004" t="4215"/>
                    <a:stretch>
                      <a:fillRect/>
                    </a:stretch>
                  </pic:blipFill>
                  <pic:spPr>
                    <a:xfrm>
                      <a:off x="0" y="0"/>
                      <a:ext cx="1625424" cy="211334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“Omitir todo” si deseas ignorar la sugerencia de esa palabra u oración en todo el texto.</w:t>
      </w:r>
    </w:p>
    <w:p w:rsidR="00000000" w:rsidDel="00000000" w:rsidP="00000000" w:rsidRDefault="00000000" w:rsidRPr="00000000" w14:paraId="0000029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“Agregar” si deseas incluir esa palabra en el diccionario en futuras revisiones.</w:t>
      </w:r>
    </w:p>
    <w:p w:rsidR="00000000" w:rsidDel="00000000" w:rsidP="00000000" w:rsidRDefault="00000000" w:rsidRPr="00000000" w14:paraId="00000295">
      <w:pPr>
        <w:jc w:val="center"/>
        <w:rPr>
          <w:b w:val="1"/>
        </w:rPr>
      </w:pPr>
      <w:r w:rsidDel="00000000" w:rsidR="00000000" w:rsidRPr="00000000">
        <w:rPr/>
        <w:drawing>
          <wp:inline distB="0" distT="0" distL="0" distR="0">
            <wp:extent cx="1700185" cy="2136292"/>
            <wp:effectExtent b="0" l="0" r="0" t="0"/>
            <wp:docPr id="397041649"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1700185" cy="2136292"/>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ab/>
        <w:t xml:space="preserve">Ten precaución en aceptar cambios sugeridos, pues Microsoft Word no tiene la capacidad completa de interpretar con precisión algunos aspectos de la redacción o gramática en lengua española.</w:t>
      </w:r>
    </w:p>
    <w:p w:rsidR="00000000" w:rsidDel="00000000" w:rsidP="00000000" w:rsidRDefault="00000000" w:rsidRPr="00000000" w14:paraId="00000297">
      <w:pPr>
        <w:rPr>
          <w:b w:val="1"/>
        </w:rPr>
      </w:pPr>
      <w:r w:rsidDel="00000000" w:rsidR="00000000" w:rsidRPr="00000000">
        <w:rPr>
          <w:rtl w:val="0"/>
        </w:rPr>
      </w:r>
    </w:p>
    <w:p w:rsidR="00000000" w:rsidDel="00000000" w:rsidP="00000000" w:rsidRDefault="00000000" w:rsidRPr="00000000" w14:paraId="00000298">
      <w:pPr>
        <w:rPr>
          <w:b w:val="1"/>
        </w:rPr>
      </w:pPr>
      <w:r w:rsidDel="00000000" w:rsidR="00000000" w:rsidRPr="00000000">
        <w:rPr>
          <w:rtl w:val="0"/>
        </w:rPr>
      </w:r>
    </w:p>
    <w:p w:rsidR="00000000" w:rsidDel="00000000" w:rsidP="00000000" w:rsidRDefault="00000000" w:rsidRPr="00000000" w14:paraId="00000299">
      <w:pPr>
        <w:rPr>
          <w:b w:val="1"/>
        </w:rPr>
      </w:pPr>
      <w:r w:rsidDel="00000000" w:rsidR="00000000" w:rsidRPr="00000000">
        <w:rPr>
          <w:rtl w:val="0"/>
        </w:rPr>
      </w:r>
    </w:p>
    <w:p w:rsidR="00000000" w:rsidDel="00000000" w:rsidP="00000000" w:rsidRDefault="00000000" w:rsidRPr="00000000" w14:paraId="0000029A">
      <w:pPr>
        <w:rPr>
          <w:b w:val="1"/>
        </w:rPr>
      </w:pPr>
      <w:r w:rsidDel="00000000" w:rsidR="00000000" w:rsidRPr="00000000">
        <w:rPr>
          <w:rtl w:val="0"/>
        </w:rPr>
      </w:r>
    </w:p>
    <w:p w:rsidR="00000000" w:rsidDel="00000000" w:rsidP="00000000" w:rsidRDefault="00000000" w:rsidRPr="00000000" w14:paraId="0000029B">
      <w:pPr>
        <w:rPr>
          <w:b w:val="1"/>
        </w:rPr>
      </w:pPr>
      <w:r w:rsidDel="00000000" w:rsidR="00000000" w:rsidRPr="00000000">
        <w:rPr>
          <w:rtl w:val="0"/>
        </w:rPr>
      </w:r>
    </w:p>
    <w:p w:rsidR="00000000" w:rsidDel="00000000" w:rsidP="00000000" w:rsidRDefault="00000000" w:rsidRPr="00000000" w14:paraId="0000029C">
      <w:pPr>
        <w:pStyle w:val="Heading2"/>
        <w:rPr/>
      </w:pPr>
      <w:bookmarkStart w:colFirst="0" w:colLast="0" w:name="_heading=h.pkwqa1" w:id="82"/>
      <w:bookmarkEnd w:id="82"/>
      <w:r w:rsidDel="00000000" w:rsidR="00000000" w:rsidRPr="00000000">
        <w:rPr>
          <w:rtl w:val="0"/>
        </w:rPr>
        <w:t xml:space="preserve">Anexo 5. Buscar, reemplazar y eliminar espacios (o palabras)</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ind w:firstLine="708"/>
        <w:rPr/>
      </w:pPr>
      <w:r w:rsidDel="00000000" w:rsidR="00000000" w:rsidRPr="00000000">
        <w:rPr>
          <w:rtl w:val="0"/>
        </w:rPr>
        <w:t xml:space="preserve">Uno de los errores más comunes al redactar un texto es incluir dobles, triples o cuádruples espacios, que en esencia son casi imperceptibles pero que afectan la distribución del documento. Para eliminar dobles espacios, realiza estos pasos: Ctrl + L (Reemplazar) &gt; Digita 2 espacios en “Buscar” &gt; Digita 1 espacio en “Reemplazar” &gt; Clic en “Reemplazar todos”.</w:t>
      </w:r>
    </w:p>
    <w:p w:rsidR="00000000" w:rsidDel="00000000" w:rsidP="00000000" w:rsidRDefault="00000000" w:rsidRPr="00000000" w14:paraId="0000029F">
      <w:pPr>
        <w:ind w:firstLine="708"/>
        <w:rPr/>
      </w:pPr>
      <w:r w:rsidDel="00000000" w:rsidR="00000000" w:rsidRPr="00000000">
        <w:rPr/>
        <w:drawing>
          <wp:inline distB="0" distT="0" distL="0" distR="0">
            <wp:extent cx="4512927" cy="1836358"/>
            <wp:effectExtent b="0" l="0" r="0" t="0"/>
            <wp:docPr id="397041650" name="image34.png"/>
            <a:graphic>
              <a:graphicData uri="http://schemas.openxmlformats.org/drawingml/2006/picture">
                <pic:pic>
                  <pic:nvPicPr>
                    <pic:cNvPr id="0" name="image34.png"/>
                    <pic:cNvPicPr preferRelativeResize="0"/>
                  </pic:nvPicPr>
                  <pic:blipFill>
                    <a:blip r:embed="rId49"/>
                    <a:srcRect b="19646" l="23673" r="40051" t="54110"/>
                    <a:stretch>
                      <a:fillRect/>
                    </a:stretch>
                  </pic:blipFill>
                  <pic:spPr>
                    <a:xfrm>
                      <a:off x="0" y="0"/>
                      <a:ext cx="4512927" cy="1836358"/>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ind w:firstLine="708"/>
        <w:rPr/>
      </w:pPr>
      <w:r w:rsidDel="00000000" w:rsidR="00000000" w:rsidRPr="00000000">
        <w:rPr>
          <w:rtl w:val="0"/>
        </w:rPr>
        <w:t xml:space="preserve">Word notificará cuántos espacios dobles se eliminaron y se han reemplazado por un espacio.</w:t>
      </w:r>
    </w:p>
    <w:p w:rsidR="00000000" w:rsidDel="00000000" w:rsidP="00000000" w:rsidRDefault="00000000" w:rsidRPr="00000000" w14:paraId="000002A1">
      <w:pPr>
        <w:ind w:firstLine="708"/>
        <w:jc w:val="center"/>
        <w:rPr/>
      </w:pPr>
      <w:r w:rsidDel="00000000" w:rsidR="00000000" w:rsidRPr="00000000">
        <w:rPr/>
        <w:drawing>
          <wp:inline distB="0" distT="0" distL="0" distR="0">
            <wp:extent cx="3253433" cy="1129300"/>
            <wp:effectExtent b="0" l="0" r="0" t="0"/>
            <wp:docPr id="397041651" name="image32.png"/>
            <a:graphic>
              <a:graphicData uri="http://schemas.openxmlformats.org/drawingml/2006/picture">
                <pic:pic>
                  <pic:nvPicPr>
                    <pic:cNvPr id="0" name="image32.png"/>
                    <pic:cNvPicPr preferRelativeResize="0"/>
                  </pic:nvPicPr>
                  <pic:blipFill>
                    <a:blip r:embed="rId50"/>
                    <a:srcRect b="48075" l="31519" r="46341" t="38261"/>
                    <a:stretch>
                      <a:fillRect/>
                    </a:stretch>
                  </pic:blipFill>
                  <pic:spPr>
                    <a:xfrm>
                      <a:off x="0" y="0"/>
                      <a:ext cx="3253433" cy="11293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ind w:firstLine="708"/>
        <w:rPr/>
      </w:pPr>
      <w:r w:rsidDel="00000000" w:rsidR="00000000" w:rsidRPr="00000000">
        <w:rPr>
          <w:rtl w:val="0"/>
        </w:rPr>
        <w:t xml:space="preserve">Haz clic en “Reemplazar todos” para eliminar dobles espacios que quedan, por ejemplo, de triples o cuádruples espacios anteriores, hasta que aparezca este mensaje:</w:t>
      </w:r>
    </w:p>
    <w:p w:rsidR="00000000" w:rsidDel="00000000" w:rsidP="00000000" w:rsidRDefault="00000000" w:rsidRPr="00000000" w14:paraId="000002A3">
      <w:pPr>
        <w:ind w:firstLine="708"/>
        <w:jc w:val="center"/>
        <w:rPr/>
      </w:pPr>
      <w:r w:rsidDel="00000000" w:rsidR="00000000" w:rsidRPr="00000000">
        <w:rPr/>
        <w:drawing>
          <wp:inline distB="0" distT="0" distL="0" distR="0">
            <wp:extent cx="3244551" cy="1132138"/>
            <wp:effectExtent b="0" l="0" r="0" t="0"/>
            <wp:docPr id="397041653" name="image43.png"/>
            <a:graphic>
              <a:graphicData uri="http://schemas.openxmlformats.org/drawingml/2006/picture">
                <pic:pic>
                  <pic:nvPicPr>
                    <pic:cNvPr id="0" name="image43.png"/>
                    <pic:cNvPicPr preferRelativeResize="0"/>
                  </pic:nvPicPr>
                  <pic:blipFill>
                    <a:blip r:embed="rId51"/>
                    <a:srcRect b="48330" l="50021" r="28876" t="38577"/>
                    <a:stretch>
                      <a:fillRect/>
                    </a:stretch>
                  </pic:blipFill>
                  <pic:spPr>
                    <a:xfrm>
                      <a:off x="0" y="0"/>
                      <a:ext cx="3244551" cy="1132138"/>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A5">
      <w:pPr>
        <w:pStyle w:val="Heading2"/>
        <w:rPr/>
      </w:pPr>
      <w:bookmarkStart w:colFirst="0" w:colLast="0" w:name="_heading=h.39kk8xu" w:id="83"/>
      <w:bookmarkEnd w:id="83"/>
      <w:r w:rsidDel="00000000" w:rsidR="00000000" w:rsidRPr="00000000">
        <w:rPr>
          <w:rtl w:val="0"/>
        </w:rPr>
        <w:t xml:space="preserve">Anexo 6. Atajos de teclado útiles en Microsoft Word</w:t>
      </w:r>
    </w:p>
    <w:p w:rsidR="00000000" w:rsidDel="00000000" w:rsidP="00000000" w:rsidRDefault="00000000" w:rsidRPr="00000000" w14:paraId="000002A6">
      <w:pPr>
        <w:jc w:val="left"/>
        <w:rPr>
          <w:b w:val="1"/>
        </w:rPr>
      </w:pPr>
      <w:r w:rsidDel="00000000" w:rsidR="00000000" w:rsidRPr="00000000">
        <w:rPr>
          <w:rtl w:val="0"/>
        </w:rPr>
      </w:r>
    </w:p>
    <w:p w:rsidR="00000000" w:rsidDel="00000000" w:rsidP="00000000" w:rsidRDefault="00000000" w:rsidRPr="00000000" w14:paraId="000002A7">
      <w:pPr>
        <w:jc w:val="center"/>
        <w:rPr>
          <w:b w:val="1"/>
        </w:rPr>
        <w:sectPr>
          <w:type w:val="nextPage"/>
          <w:pgSz w:h="15840" w:w="12240" w:orient="portrait"/>
          <w:pgMar w:bottom="1418" w:top="1418" w:left="1418" w:right="1418" w:header="709" w:footer="709"/>
        </w:sectPr>
      </w:pPr>
      <w:r w:rsidDel="00000000" w:rsidR="00000000" w:rsidRPr="00000000">
        <w:rPr>
          <w:b w:val="1"/>
          <w:rtl w:val="0"/>
        </w:rPr>
        <w:t xml:space="preserve">Ctrl +</w:t>
      </w:r>
    </w:p>
    <w:p w:rsidR="00000000" w:rsidDel="00000000" w:rsidP="00000000" w:rsidRDefault="00000000" w:rsidRPr="00000000" w14:paraId="000002A8">
      <w:pPr>
        <w:ind w:firstLine="708"/>
        <w:jc w:val="center"/>
        <w:rPr/>
      </w:pPr>
      <w:r w:rsidDel="00000000" w:rsidR="00000000" w:rsidRPr="00000000">
        <w:rPr>
          <w:rtl w:val="0"/>
        </w:rPr>
        <w:t xml:space="preserve">A= Abrir</w:t>
      </w:r>
    </w:p>
    <w:p w:rsidR="00000000" w:rsidDel="00000000" w:rsidP="00000000" w:rsidRDefault="00000000" w:rsidRPr="00000000" w14:paraId="000002A9">
      <w:pPr>
        <w:ind w:firstLine="708"/>
        <w:jc w:val="center"/>
        <w:rPr/>
      </w:pPr>
      <w:r w:rsidDel="00000000" w:rsidR="00000000" w:rsidRPr="00000000">
        <w:rPr>
          <w:rtl w:val="0"/>
        </w:rPr>
        <w:t xml:space="preserve">B= Buscar</w:t>
      </w:r>
    </w:p>
    <w:p w:rsidR="00000000" w:rsidDel="00000000" w:rsidP="00000000" w:rsidRDefault="00000000" w:rsidRPr="00000000" w14:paraId="000002AA">
      <w:pPr>
        <w:ind w:firstLine="708"/>
        <w:jc w:val="center"/>
        <w:rPr/>
      </w:pPr>
      <w:r w:rsidDel="00000000" w:rsidR="00000000" w:rsidRPr="00000000">
        <w:rPr>
          <w:rtl w:val="0"/>
        </w:rPr>
        <w:t xml:space="preserve">C= Copiar</w:t>
      </w:r>
    </w:p>
    <w:p w:rsidR="00000000" w:rsidDel="00000000" w:rsidP="00000000" w:rsidRDefault="00000000" w:rsidRPr="00000000" w14:paraId="000002AB">
      <w:pPr>
        <w:ind w:firstLine="708"/>
        <w:jc w:val="center"/>
        <w:rPr/>
      </w:pPr>
      <w:r w:rsidDel="00000000" w:rsidR="00000000" w:rsidRPr="00000000">
        <w:rPr>
          <w:rtl w:val="0"/>
        </w:rPr>
        <w:t xml:space="preserve">D= Alinear derecha</w:t>
      </w:r>
    </w:p>
    <w:p w:rsidR="00000000" w:rsidDel="00000000" w:rsidP="00000000" w:rsidRDefault="00000000" w:rsidRPr="00000000" w14:paraId="000002AC">
      <w:pPr>
        <w:ind w:firstLine="708"/>
        <w:jc w:val="center"/>
        <w:rPr/>
      </w:pPr>
      <w:r w:rsidDel="00000000" w:rsidR="00000000" w:rsidRPr="00000000">
        <w:rPr>
          <w:rtl w:val="0"/>
        </w:rPr>
        <w:t xml:space="preserve">E= Seleccionar todo</w:t>
      </w:r>
    </w:p>
    <w:p w:rsidR="00000000" w:rsidDel="00000000" w:rsidP="00000000" w:rsidRDefault="00000000" w:rsidRPr="00000000" w14:paraId="000002AD">
      <w:pPr>
        <w:ind w:firstLine="708"/>
        <w:jc w:val="center"/>
        <w:rPr/>
      </w:pPr>
      <w:r w:rsidDel="00000000" w:rsidR="00000000" w:rsidRPr="00000000">
        <w:rPr>
          <w:rtl w:val="0"/>
        </w:rPr>
        <w:t xml:space="preserve">G= Guardar</w:t>
      </w:r>
    </w:p>
    <w:p w:rsidR="00000000" w:rsidDel="00000000" w:rsidP="00000000" w:rsidRDefault="00000000" w:rsidRPr="00000000" w14:paraId="000002AE">
      <w:pPr>
        <w:ind w:firstLine="708"/>
        <w:jc w:val="center"/>
        <w:rPr/>
      </w:pPr>
      <w:r w:rsidDel="00000000" w:rsidR="00000000" w:rsidRPr="00000000">
        <w:rPr>
          <w:rtl w:val="0"/>
        </w:rPr>
        <w:t xml:space="preserve">H= Sangría</w:t>
      </w:r>
    </w:p>
    <w:p w:rsidR="00000000" w:rsidDel="00000000" w:rsidP="00000000" w:rsidRDefault="00000000" w:rsidRPr="00000000" w14:paraId="000002AF">
      <w:pPr>
        <w:ind w:firstLine="708"/>
        <w:jc w:val="center"/>
        <w:rPr/>
      </w:pPr>
      <w:r w:rsidDel="00000000" w:rsidR="00000000" w:rsidRPr="00000000">
        <w:rPr>
          <w:rtl w:val="0"/>
        </w:rPr>
        <w:t xml:space="preserve">I= Ir a página</w:t>
      </w:r>
    </w:p>
    <w:p w:rsidR="00000000" w:rsidDel="00000000" w:rsidP="00000000" w:rsidRDefault="00000000" w:rsidRPr="00000000" w14:paraId="000002B0">
      <w:pPr>
        <w:ind w:firstLine="708"/>
        <w:jc w:val="center"/>
        <w:rPr/>
      </w:pPr>
      <w:r w:rsidDel="00000000" w:rsidR="00000000" w:rsidRPr="00000000">
        <w:rPr>
          <w:rtl w:val="0"/>
        </w:rPr>
        <w:t xml:space="preserve">J= Justificar</w:t>
      </w:r>
    </w:p>
    <w:p w:rsidR="00000000" w:rsidDel="00000000" w:rsidP="00000000" w:rsidRDefault="00000000" w:rsidRPr="00000000" w14:paraId="000002B1">
      <w:pPr>
        <w:ind w:firstLine="708"/>
        <w:jc w:val="center"/>
        <w:rPr/>
      </w:pPr>
      <w:r w:rsidDel="00000000" w:rsidR="00000000" w:rsidRPr="00000000">
        <w:rPr>
          <w:rtl w:val="0"/>
        </w:rPr>
        <w:t xml:space="preserve">K= Cursiva</w:t>
      </w:r>
    </w:p>
    <w:p w:rsidR="00000000" w:rsidDel="00000000" w:rsidP="00000000" w:rsidRDefault="00000000" w:rsidRPr="00000000" w14:paraId="000002B2">
      <w:pPr>
        <w:ind w:firstLine="708"/>
        <w:jc w:val="center"/>
        <w:rPr/>
      </w:pPr>
      <w:r w:rsidDel="00000000" w:rsidR="00000000" w:rsidRPr="00000000">
        <w:rPr>
          <w:rtl w:val="0"/>
        </w:rPr>
        <w:t xml:space="preserve">L= Reemplazar</w:t>
      </w:r>
    </w:p>
    <w:p w:rsidR="00000000" w:rsidDel="00000000" w:rsidP="00000000" w:rsidRDefault="00000000" w:rsidRPr="00000000" w14:paraId="000002B3">
      <w:pPr>
        <w:ind w:firstLine="708"/>
        <w:jc w:val="center"/>
        <w:rPr/>
      </w:pPr>
      <w:r w:rsidDel="00000000" w:rsidR="00000000" w:rsidRPr="00000000">
        <w:rPr>
          <w:rtl w:val="0"/>
        </w:rPr>
        <w:t xml:space="preserve">M= Formato</w:t>
      </w:r>
    </w:p>
    <w:p w:rsidR="00000000" w:rsidDel="00000000" w:rsidP="00000000" w:rsidRDefault="00000000" w:rsidRPr="00000000" w14:paraId="000002B4">
      <w:pPr>
        <w:ind w:firstLine="708"/>
        <w:jc w:val="center"/>
        <w:rPr/>
      </w:pPr>
      <w:r w:rsidDel="00000000" w:rsidR="00000000" w:rsidRPr="00000000">
        <w:rPr>
          <w:rtl w:val="0"/>
        </w:rPr>
        <w:t xml:space="preserve">N= Negrilla</w:t>
      </w:r>
    </w:p>
    <w:p w:rsidR="00000000" w:rsidDel="00000000" w:rsidP="00000000" w:rsidRDefault="00000000" w:rsidRPr="00000000" w14:paraId="000002B5">
      <w:pPr>
        <w:ind w:firstLine="708"/>
        <w:jc w:val="center"/>
        <w:rPr/>
      </w:pPr>
      <w:r w:rsidDel="00000000" w:rsidR="00000000" w:rsidRPr="00000000">
        <w:rPr>
          <w:rtl w:val="0"/>
        </w:rPr>
        <w:t xml:space="preserve">O= Disminuir tamaño</w:t>
      </w:r>
    </w:p>
    <w:p w:rsidR="00000000" w:rsidDel="00000000" w:rsidP="00000000" w:rsidRDefault="00000000" w:rsidRPr="00000000" w14:paraId="000002B6">
      <w:pPr>
        <w:ind w:firstLine="708"/>
        <w:jc w:val="center"/>
        <w:rPr/>
      </w:pPr>
      <w:r w:rsidDel="00000000" w:rsidR="00000000" w:rsidRPr="00000000">
        <w:rPr>
          <w:rtl w:val="0"/>
        </w:rPr>
        <w:t xml:space="preserve">P= Imprimir</w:t>
      </w:r>
    </w:p>
    <w:p w:rsidR="00000000" w:rsidDel="00000000" w:rsidP="00000000" w:rsidRDefault="00000000" w:rsidRPr="00000000" w14:paraId="000002B7">
      <w:pPr>
        <w:ind w:firstLine="708"/>
        <w:jc w:val="center"/>
        <w:rPr/>
      </w:pPr>
      <w:r w:rsidDel="00000000" w:rsidR="00000000" w:rsidRPr="00000000">
        <w:rPr>
          <w:rtl w:val="0"/>
        </w:rPr>
        <w:t xml:space="preserve">Q= Alinear izquierda</w:t>
      </w:r>
    </w:p>
    <w:p w:rsidR="00000000" w:rsidDel="00000000" w:rsidP="00000000" w:rsidRDefault="00000000" w:rsidRPr="00000000" w14:paraId="000002B8">
      <w:pPr>
        <w:ind w:firstLine="708"/>
        <w:jc w:val="center"/>
        <w:rPr/>
      </w:pPr>
      <w:r w:rsidDel="00000000" w:rsidR="00000000" w:rsidRPr="00000000">
        <w:rPr>
          <w:rtl w:val="0"/>
        </w:rPr>
        <w:t xml:space="preserve">R= Cerrar documento</w:t>
      </w:r>
    </w:p>
    <w:p w:rsidR="00000000" w:rsidDel="00000000" w:rsidP="00000000" w:rsidRDefault="00000000" w:rsidRPr="00000000" w14:paraId="000002B9">
      <w:pPr>
        <w:ind w:firstLine="708"/>
        <w:jc w:val="center"/>
        <w:rPr/>
      </w:pPr>
      <w:r w:rsidDel="00000000" w:rsidR="00000000" w:rsidRPr="00000000">
        <w:rPr>
          <w:rtl w:val="0"/>
        </w:rPr>
        <w:t xml:space="preserve">S= Subrayado</w:t>
      </w:r>
    </w:p>
    <w:p w:rsidR="00000000" w:rsidDel="00000000" w:rsidP="00000000" w:rsidRDefault="00000000" w:rsidRPr="00000000" w14:paraId="000002BA">
      <w:pPr>
        <w:ind w:firstLine="708"/>
        <w:jc w:val="center"/>
        <w:rPr/>
      </w:pPr>
      <w:r w:rsidDel="00000000" w:rsidR="00000000" w:rsidRPr="00000000">
        <w:rPr>
          <w:rtl w:val="0"/>
        </w:rPr>
        <w:t xml:space="preserve">T= Centrar</w:t>
      </w:r>
    </w:p>
    <w:p w:rsidR="00000000" w:rsidDel="00000000" w:rsidP="00000000" w:rsidRDefault="00000000" w:rsidRPr="00000000" w14:paraId="000002BB">
      <w:pPr>
        <w:ind w:firstLine="708"/>
        <w:jc w:val="center"/>
        <w:rPr/>
      </w:pPr>
      <w:r w:rsidDel="00000000" w:rsidR="00000000" w:rsidRPr="00000000">
        <w:rPr>
          <w:rtl w:val="0"/>
        </w:rPr>
        <w:t xml:space="preserve">U= Nuevo documento</w:t>
      </w:r>
    </w:p>
    <w:p w:rsidR="00000000" w:rsidDel="00000000" w:rsidP="00000000" w:rsidRDefault="00000000" w:rsidRPr="00000000" w14:paraId="000002BC">
      <w:pPr>
        <w:ind w:firstLine="708"/>
        <w:jc w:val="center"/>
        <w:rPr/>
      </w:pPr>
      <w:r w:rsidDel="00000000" w:rsidR="00000000" w:rsidRPr="00000000">
        <w:rPr>
          <w:rtl w:val="0"/>
        </w:rPr>
        <w:t xml:space="preserve">V= Pegar</w:t>
      </w:r>
    </w:p>
    <w:p w:rsidR="00000000" w:rsidDel="00000000" w:rsidP="00000000" w:rsidRDefault="00000000" w:rsidRPr="00000000" w14:paraId="000002BD">
      <w:pPr>
        <w:ind w:firstLine="708"/>
        <w:jc w:val="center"/>
        <w:rPr/>
      </w:pPr>
      <w:r w:rsidDel="00000000" w:rsidR="00000000" w:rsidRPr="00000000">
        <w:rPr>
          <w:rtl w:val="0"/>
        </w:rPr>
        <w:t xml:space="preserve">X=Cortar</w:t>
      </w:r>
    </w:p>
    <w:p w:rsidR="00000000" w:rsidDel="00000000" w:rsidP="00000000" w:rsidRDefault="00000000" w:rsidRPr="00000000" w14:paraId="000002BE">
      <w:pPr>
        <w:ind w:firstLine="708"/>
        <w:jc w:val="center"/>
        <w:rPr/>
      </w:pPr>
      <w:r w:rsidDel="00000000" w:rsidR="00000000" w:rsidRPr="00000000">
        <w:rPr>
          <w:rtl w:val="0"/>
        </w:rPr>
        <w:t xml:space="preserve">Y= Rehacer</w:t>
      </w:r>
    </w:p>
    <w:p w:rsidR="00000000" w:rsidDel="00000000" w:rsidP="00000000" w:rsidRDefault="00000000" w:rsidRPr="00000000" w14:paraId="000002BF">
      <w:pPr>
        <w:ind w:firstLine="708"/>
        <w:jc w:val="center"/>
        <w:rPr/>
        <w:sectPr>
          <w:type w:val="continuous"/>
          <w:pgSz w:h="15840" w:w="12240" w:orient="portrait"/>
          <w:pgMar w:bottom="1418" w:top="1418" w:left="1418" w:right="1418" w:header="709" w:footer="709"/>
          <w:cols w:equalWidth="0" w:num="2">
            <w:col w:space="708" w:w="4348.000000000001"/>
            <w:col w:space="0" w:w="4348.000000000001"/>
          </w:cols>
        </w:sectPr>
      </w:pPr>
      <w:r w:rsidDel="00000000" w:rsidR="00000000" w:rsidRPr="00000000">
        <w:rPr>
          <w:rtl w:val="0"/>
        </w:rPr>
        <w:t xml:space="preserve">Z= Deshacer</w:t>
      </w:r>
    </w:p>
    <w:p w:rsidR="00000000" w:rsidDel="00000000" w:rsidP="00000000" w:rsidRDefault="00000000" w:rsidRPr="00000000" w14:paraId="000002C0">
      <w:pPr>
        <w:ind w:firstLine="708"/>
        <w:jc w:val="center"/>
        <w:rPr/>
      </w:pPr>
      <w:r w:rsidDel="00000000" w:rsidR="00000000" w:rsidRPr="00000000">
        <w:rPr>
          <w:rtl w:val="0"/>
        </w:rPr>
        <w:t xml:space="preserve">Lista completa de atajos https://bit.ly/3oHliCj</w:t>
      </w:r>
    </w:p>
    <w:p w:rsidR="00000000" w:rsidDel="00000000" w:rsidP="00000000" w:rsidRDefault="00000000" w:rsidRPr="00000000" w14:paraId="000002C1">
      <w:pPr>
        <w:ind w:firstLine="708"/>
        <w:jc w:val="center"/>
        <w:rPr/>
      </w:pPr>
      <w:r w:rsidDel="00000000" w:rsidR="00000000" w:rsidRPr="00000000">
        <w:rPr>
          <w:rtl w:val="0"/>
        </w:rPr>
      </w:r>
    </w:p>
    <w:p w:rsidR="00000000" w:rsidDel="00000000" w:rsidP="00000000" w:rsidRDefault="00000000" w:rsidRPr="00000000" w14:paraId="000002C2">
      <w:pPr>
        <w:ind w:firstLine="708"/>
        <w:jc w:val="center"/>
        <w:rPr/>
      </w:pPr>
      <w:r w:rsidDel="00000000" w:rsidR="00000000" w:rsidRPr="00000000">
        <w:rPr>
          <w:rtl w:val="0"/>
        </w:rPr>
      </w:r>
    </w:p>
    <w:p w:rsidR="00000000" w:rsidDel="00000000" w:rsidP="00000000" w:rsidRDefault="00000000" w:rsidRPr="00000000" w14:paraId="000002C3">
      <w:pPr>
        <w:ind w:firstLine="708"/>
        <w:jc w:val="center"/>
        <w:rPr/>
      </w:pPr>
      <w:r w:rsidDel="00000000" w:rsidR="00000000" w:rsidRPr="00000000">
        <w:rPr>
          <w:rtl w:val="0"/>
        </w:rPr>
      </w:r>
    </w:p>
    <w:p w:rsidR="00000000" w:rsidDel="00000000" w:rsidP="00000000" w:rsidRDefault="00000000" w:rsidRPr="00000000" w14:paraId="000002C4">
      <w:pPr>
        <w:ind w:firstLine="708"/>
        <w:jc w:val="center"/>
        <w:rPr/>
      </w:pPr>
      <w:r w:rsidDel="00000000" w:rsidR="00000000" w:rsidRPr="00000000">
        <w:rPr>
          <w:rtl w:val="0"/>
        </w:rPr>
      </w:r>
    </w:p>
    <w:p w:rsidR="00000000" w:rsidDel="00000000" w:rsidP="00000000" w:rsidRDefault="00000000" w:rsidRPr="00000000" w14:paraId="000002C5">
      <w:pPr>
        <w:ind w:firstLine="708"/>
        <w:jc w:val="center"/>
        <w:rPr/>
      </w:pPr>
      <w:r w:rsidDel="00000000" w:rsidR="00000000" w:rsidRPr="00000000">
        <w:rPr>
          <w:rtl w:val="0"/>
        </w:rPr>
      </w:r>
    </w:p>
    <w:p w:rsidR="00000000" w:rsidDel="00000000" w:rsidP="00000000" w:rsidRDefault="00000000" w:rsidRPr="00000000" w14:paraId="000002C6">
      <w:pPr>
        <w:ind w:firstLine="708"/>
        <w:jc w:val="center"/>
        <w:rPr/>
      </w:pPr>
      <w:r w:rsidDel="00000000" w:rsidR="00000000" w:rsidRPr="00000000">
        <w:rPr>
          <w:rtl w:val="0"/>
        </w:rPr>
      </w:r>
    </w:p>
    <w:p w:rsidR="00000000" w:rsidDel="00000000" w:rsidP="00000000" w:rsidRDefault="00000000" w:rsidRPr="00000000" w14:paraId="000002C7">
      <w:pPr>
        <w:ind w:firstLine="708"/>
        <w:jc w:val="center"/>
        <w:rPr/>
      </w:pPr>
      <w:r w:rsidDel="00000000" w:rsidR="00000000" w:rsidRPr="00000000">
        <w:rPr>
          <w:rtl w:val="0"/>
        </w:rPr>
      </w:r>
    </w:p>
    <w:p w:rsidR="00000000" w:rsidDel="00000000" w:rsidP="00000000" w:rsidRDefault="00000000" w:rsidRPr="00000000" w14:paraId="000002C8">
      <w:pPr>
        <w:ind w:firstLine="708"/>
        <w:jc w:val="center"/>
        <w:rPr/>
      </w:pPr>
      <w:r w:rsidDel="00000000" w:rsidR="00000000" w:rsidRPr="00000000">
        <w:rPr>
          <w:rtl w:val="0"/>
        </w:rPr>
      </w:r>
    </w:p>
    <w:p w:rsidR="00000000" w:rsidDel="00000000" w:rsidP="00000000" w:rsidRDefault="00000000" w:rsidRPr="00000000" w14:paraId="000002C9">
      <w:pPr>
        <w:ind w:firstLine="708"/>
        <w:jc w:val="center"/>
        <w:rPr/>
      </w:pPr>
      <w:r w:rsidDel="00000000" w:rsidR="00000000" w:rsidRPr="00000000">
        <w:rPr>
          <w:rtl w:val="0"/>
        </w:rPr>
      </w:r>
    </w:p>
    <w:p w:rsidR="00000000" w:rsidDel="00000000" w:rsidP="00000000" w:rsidRDefault="00000000" w:rsidRPr="00000000" w14:paraId="000002CA">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2"/>
        <w:rPr/>
      </w:pPr>
      <w:bookmarkStart w:colFirst="0" w:colLast="0" w:name="_heading=h.1opuj5n" w:id="84"/>
      <w:bookmarkEnd w:id="84"/>
      <w:r w:rsidDel="00000000" w:rsidR="00000000" w:rsidRPr="00000000">
        <w:rPr>
          <w:rtl w:val="0"/>
        </w:rPr>
        <w:t xml:space="preserve">Anexo 7. Sinónimos y antónimos </w:t>
      </w:r>
    </w:p>
    <w:p w:rsidR="00000000" w:rsidDel="00000000" w:rsidP="00000000" w:rsidRDefault="00000000" w:rsidRPr="00000000" w14:paraId="000002CC">
      <w:pPr>
        <w:ind w:firstLine="708"/>
        <w:jc w:val="center"/>
        <w:rPr/>
      </w:pPr>
      <w:r w:rsidDel="00000000" w:rsidR="00000000" w:rsidRPr="00000000">
        <w:rPr>
          <w:rtl w:val="0"/>
        </w:rPr>
      </w:r>
    </w:p>
    <w:p w:rsidR="00000000" w:rsidDel="00000000" w:rsidP="00000000" w:rsidRDefault="00000000" w:rsidRPr="00000000" w14:paraId="000002CD">
      <w:pPr>
        <w:ind w:firstLine="708"/>
        <w:rPr/>
      </w:pPr>
      <w:r w:rsidDel="00000000" w:rsidR="00000000" w:rsidRPr="00000000">
        <w:rPr>
          <w:rtl w:val="0"/>
        </w:rPr>
        <w:t xml:space="preserve">Constantemente surgen inconvenientes al redactar una oración, al no tener la palabra adecuada, un sinónimo o un antónimo. Microsoft Word apoya estas inquietudes, así:</w:t>
      </w:r>
    </w:p>
    <w:p w:rsidR="00000000" w:rsidDel="00000000" w:rsidP="00000000" w:rsidRDefault="00000000" w:rsidRPr="00000000" w14:paraId="000002CE">
      <w:pPr>
        <w:jc w:val="right"/>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439420</wp:posOffset>
                </wp:positionV>
                <wp:extent cx="3486150" cy="5626100"/>
                <wp:effectExtent b="0" l="0" r="0" t="0"/>
                <wp:wrapSquare wrapText="bothSides" distB="45720" distT="45720" distL="114300" distR="114300"/>
                <wp:docPr id="397041612" name=""/>
                <a:graphic>
                  <a:graphicData uri="http://schemas.microsoft.com/office/word/2010/wordprocessingShape">
                    <wps:wsp>
                      <wps:cNvSpPr/>
                      <wps:cNvPr id="2" name="Shape 2"/>
                      <wps:spPr>
                        <a:xfrm>
                          <a:off x="3612450" y="976475"/>
                          <a:ext cx="3467100" cy="5607050"/>
                        </a:xfrm>
                        <a:prstGeom prst="rect">
                          <a:avLst/>
                        </a:prstGeom>
                        <a:solidFill>
                          <a:srgbClr val="FFFFFF"/>
                        </a:solidFill>
                        <a:ln>
                          <a:noFill/>
                        </a:ln>
                      </wps:spPr>
                      <wps:txbx>
                        <w:txbxContent>
                          <w:p w:rsidR="00000000" w:rsidDel="00000000" w:rsidP="00000000" w:rsidRDefault="00000000" w:rsidRPr="00000000">
                            <w:pPr>
                              <w:spacing w:after="0" w:before="0" w:line="360"/>
                              <w:ind w:left="-113.00000190734863" w:right="0" w:firstLine="-226.00000381469727"/>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Selecciona la palabra (en este ejemplo “colocar”) &gt; Clic derecho &gt; “Sinónimos”.</w:t>
                            </w:r>
                          </w:p>
                          <w:p w:rsidR="00000000" w:rsidDel="00000000" w:rsidP="00000000" w:rsidRDefault="00000000" w:rsidRPr="00000000">
                            <w:pPr>
                              <w:spacing w:after="0" w:before="0" w:line="360"/>
                              <w:ind w:left="-113.00000190734863" w:right="0" w:firstLine="-226.00000381469727"/>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226.00000381469727"/>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226.00000381469727"/>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Inmediatamente aparecen las sugerencias más usadas. Si no es suficiente y se requieren más alternativas: </w:t>
                            </w:r>
                          </w:p>
                          <w:p w:rsidR="00000000" w:rsidDel="00000000" w:rsidP="00000000" w:rsidRDefault="00000000" w:rsidRPr="00000000">
                            <w:pPr>
                              <w:spacing w:after="0" w:before="0" w:line="360"/>
                              <w:ind w:left="-113.00000190734863" w:right="0" w:firstLine="-226.00000381469727"/>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226.00000381469727"/>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226.00000381469727"/>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226.00000381469727"/>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226.00000381469727"/>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226.00000381469727"/>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226.00000381469727"/>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226.00000381469727"/>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Clic de nuevo en “Sinónimos”, donde aparecen más opciones y los antónimos de esa palabra seleccionada.</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439420</wp:posOffset>
                </wp:positionV>
                <wp:extent cx="3486150" cy="5626100"/>
                <wp:effectExtent b="0" l="0" r="0" t="0"/>
                <wp:wrapSquare wrapText="bothSides" distB="45720" distT="45720" distL="114300" distR="114300"/>
                <wp:docPr id="397041612" name="image45.png"/>
                <a:graphic>
                  <a:graphicData uri="http://schemas.openxmlformats.org/drawingml/2006/picture">
                    <pic:pic>
                      <pic:nvPicPr>
                        <pic:cNvPr id="0" name="image45.png"/>
                        <pic:cNvPicPr preferRelativeResize="0"/>
                      </pic:nvPicPr>
                      <pic:blipFill>
                        <a:blip r:embed="rId52"/>
                        <a:srcRect/>
                        <a:stretch>
                          <a:fillRect/>
                        </a:stretch>
                      </pic:blipFill>
                      <pic:spPr>
                        <a:xfrm>
                          <a:off x="0" y="0"/>
                          <a:ext cx="3486150" cy="5626100"/>
                        </a:xfrm>
                        <a:prstGeom prst="rect"/>
                        <a:ln/>
                      </pic:spPr>
                    </pic:pic>
                  </a:graphicData>
                </a:graphic>
              </wp:anchor>
            </w:drawing>
          </mc:Fallback>
        </mc:AlternateConten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3679825</wp:posOffset>
                </wp:positionH>
                <wp:positionV relativeFrom="paragraph">
                  <wp:posOffset>3492129</wp:posOffset>
                </wp:positionV>
                <wp:extent cx="2363470" cy="3131185"/>
                <wp:wrapSquare wrapText="bothSides" distB="45720" distT="45720" distL="114300" distR="114300"/>
                <wp:docPr id="397041611" name=""/>
                <a:graphic>
                  <a:graphicData uri="http://schemas.microsoft.com/office/word/2010/wordprocessingShape">
                    <wps:wsp>
                      <wps:cNvSpPr txBox="1">
                        <a:spLocks noChangeArrowheads="1"/>
                      </wps:cNvSpPr>
                      <wps:spPr bwMode="auto">
                        <a:xfrm>
                          <a:off x="0" y="0"/>
                          <a:ext cx="2363470" cy="3131185"/>
                        </a:xfrm>
                        <a:prstGeom prst="rect">
                          <a:avLst/>
                        </a:prstGeom>
                        <a:solidFill>
                          <a:srgbClr val="FFFFFF"/>
                        </a:solidFill>
                        <a:ln w="9525">
                          <a:noFill/>
                          <a:miter lim="800000"/>
                          <a:headEnd/>
                          <a:tailEnd/>
                        </a:ln>
                      </wps:spPr>
                      <wps:txbx>
                        <w:txbxContent>
                          <w:p w:rsidR="0054121A" w:rsidDel="00000000" w:rsidP="00743E36" w:rsidRDefault="0054121A" w:rsidRPr="00000000" w14:paraId="3F67A131" w14:textId="77777777">
                            <w:r w:rsidDel="00000000" w:rsidR="00000000" w:rsidRPr="00000000">
                              <w:rPr>
                                <w:noProof w:val="1"/>
                                <w:lang w:eastAsia="es-CO"/>
                              </w:rPr>
                              <w:drawing>
                                <wp:inline distB="0" distT="0" distL="0" distR="0">
                                  <wp:extent cx="1891937" cy="2769079"/>
                                  <wp:effectExtent b="184150" l="190500" r="184785" t="190500"/>
                                  <wp:docPr id="17" name="Imagen 17"/>
                                  <wp:cNvGraphicFramePr>
                                    <a:graphicFrameLocks noChangeAspect="1"/>
                                  </wp:cNvGraphicFramePr>
                                  <a:graphic>
                                    <a:graphicData uri="http://schemas.openxmlformats.org/drawingml/2006/picture">
                                      <pic:pic>
                                        <pic:nvPicPr>
                                          <pic:cNvPr id="1" name=""/>
                                          <pic:cNvPicPr/>
                                        </pic:nvPicPr>
                                        <pic:blipFill rotWithShape="1">
                                          <a:blip r:embed="rId1"/>
                                          <a:srcRect b="26373" l="79939" t="21424"/>
                                          <a:stretch/>
                                        </pic:blipFill>
                                        <pic:spPr bwMode="auto">
                                          <a:xfrm>
                                            <a:off x="0" y="0"/>
                                            <a:ext cx="1920209" cy="2810458"/>
                                          </a:xfrm>
                                          <a:prstGeom prst="rect">
                                            <a:avLst/>
                                          </a:prstGeom>
                                          <a:ln>
                                            <a:noFill/>
                                          </a:ln>
                                          <a:effectLst>
                                            <a:outerShdw blurRad="190500" rotWithShape="0" algn="tl">
                                              <a:srgbClr val="000000">
                                                <a:alpha val="70000"/>
                                              </a:srgbClr>
                                            </a:outerShdw>
                                          </a:effectLst>
                                          <a:extLst>
                                            <a:ext uri="{53640926-AAD7-44D8-BBD7-CCE9431645EC}"/>
                                          </a:extLst>
                                        </pic:spPr>
                                      </pic:pic>
                                    </a:graphicData>
                                  </a:graphic>
                                </wp:inline>
                              </w:drawing>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3679825</wp:posOffset>
                </wp:positionH>
                <wp:positionV relativeFrom="paragraph">
                  <wp:posOffset>3492129</wp:posOffset>
                </wp:positionV>
                <wp:extent cx="2363470" cy="3131185"/>
                <wp:effectExtent b="0" l="0" r="0" t="0"/>
                <wp:wrapSquare wrapText="bothSides" distB="45720" distT="45720" distL="114300" distR="114300"/>
                <wp:docPr id="397041611"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2363470" cy="3131185"/>
                        </a:xfrm>
                        <a:prstGeom prst="rect"/>
                        <a:ln/>
                      </pic:spPr>
                    </pic:pic>
                  </a:graphicData>
                </a:graphic>
              </wp:anchor>
            </w:drawing>
          </mc:Fallback>
        </mc:AlternateConten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3671570</wp:posOffset>
                </wp:positionH>
                <wp:positionV relativeFrom="paragraph">
                  <wp:posOffset>188859</wp:posOffset>
                </wp:positionV>
                <wp:extent cx="2397760" cy="3096260"/>
                <wp:wrapSquare wrapText="bothSides" distB="45720" distT="45720" distL="114300" distR="114300"/>
                <wp:docPr id="397041610" name=""/>
                <a:graphic>
                  <a:graphicData uri="http://schemas.microsoft.com/office/word/2010/wordprocessingShape">
                    <wps:wsp>
                      <wps:cNvSpPr txBox="1">
                        <a:spLocks noChangeArrowheads="1"/>
                      </wps:cNvSpPr>
                      <wps:spPr bwMode="auto">
                        <a:xfrm>
                          <a:off x="0" y="0"/>
                          <a:ext cx="2397760" cy="3096260"/>
                        </a:xfrm>
                        <a:prstGeom prst="rect">
                          <a:avLst/>
                        </a:prstGeom>
                        <a:solidFill>
                          <a:srgbClr val="FFFFFF"/>
                        </a:solidFill>
                        <a:ln w="9525">
                          <a:noFill/>
                          <a:miter lim="800000"/>
                          <a:headEnd/>
                          <a:tailEnd/>
                        </a:ln>
                      </wps:spPr>
                      <wps:txbx>
                        <w:txbxContent>
                          <w:p w:rsidR="0054121A" w:rsidDel="00000000" w:rsidP="00743E36" w:rsidRDefault="0054121A" w:rsidRPr="00000000" w14:paraId="74C72211" w14:textId="77777777">
                            <w:r w:rsidDel="00000000" w:rsidR="00000000" w:rsidRPr="00000000">
                              <w:rPr>
                                <w:noProof w:val="1"/>
                                <w:lang w:eastAsia="es-CO"/>
                              </w:rPr>
                              <w:drawing>
                                <wp:inline distB="0" distT="0" distL="0" distR="0">
                                  <wp:extent cx="1899620" cy="2789125"/>
                                  <wp:effectExtent b="182880" l="190500" r="196215" t="190500"/>
                                  <wp:docPr id="15" name="Imagen 15"/>
                                  <wp:cNvGraphicFramePr>
                                    <a:graphicFrameLocks noChangeAspect="1"/>
                                  </wp:cNvGraphicFramePr>
                                  <a:graphic>
                                    <a:graphicData uri="http://schemas.openxmlformats.org/drawingml/2006/picture">
                                      <pic:pic>
                                        <pic:nvPicPr>
                                          <pic:cNvPr id="1" name=""/>
                                          <pic:cNvPicPr/>
                                        </pic:nvPicPr>
                                        <pic:blipFill rotWithShape="1">
                                          <a:blip r:embed="rId2"/>
                                          <a:srcRect b="13398" l="1867" r="76748" t="30779"/>
                                          <a:stretch/>
                                        </pic:blipFill>
                                        <pic:spPr bwMode="auto">
                                          <a:xfrm>
                                            <a:off x="0" y="0"/>
                                            <a:ext cx="1921192" cy="2820798"/>
                                          </a:xfrm>
                                          <a:prstGeom prst="rect">
                                            <a:avLst/>
                                          </a:prstGeom>
                                          <a:ln>
                                            <a:noFill/>
                                          </a:ln>
                                          <a:effectLst>
                                            <a:outerShdw blurRad="190500" rotWithShape="0" algn="tl">
                                              <a:srgbClr val="000000">
                                                <a:alpha val="70000"/>
                                              </a:srgbClr>
                                            </a:outerShdw>
                                          </a:effectLst>
                                          <a:extLst>
                                            <a:ext uri="{53640926-AAD7-44D8-BBD7-CCE9431645EC}"/>
                                          </a:extLst>
                                        </pic:spPr>
                                      </pic:pic>
                                    </a:graphicData>
                                  </a:graphic>
                                </wp:inline>
                              </w:drawing>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3671570</wp:posOffset>
                </wp:positionH>
                <wp:positionV relativeFrom="paragraph">
                  <wp:posOffset>188859</wp:posOffset>
                </wp:positionV>
                <wp:extent cx="2397760" cy="3096260"/>
                <wp:effectExtent b="0" l="0" r="0" t="0"/>
                <wp:wrapSquare wrapText="bothSides" distB="45720" distT="45720" distL="114300" distR="114300"/>
                <wp:docPr id="397041610"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2397760" cy="3096260"/>
                        </a:xfrm>
                        <a:prstGeom prst="rect"/>
                        <a:ln/>
                      </pic:spPr>
                    </pic:pic>
                  </a:graphicData>
                </a:graphic>
              </wp:anchor>
            </w:drawing>
          </mc:Fallback>
        </mc:AlternateContent>
      </w:r>
    </w:p>
    <w:p w:rsidR="00000000" w:rsidDel="00000000" w:rsidP="00000000" w:rsidRDefault="00000000" w:rsidRPr="00000000" w14:paraId="000002CF">
      <w:pPr>
        <w:ind w:firstLine="708"/>
        <w:jc w:val="right"/>
        <w:rPr/>
      </w:pPr>
      <w:r w:rsidDel="00000000" w:rsidR="00000000" w:rsidRPr="00000000">
        <w:rPr>
          <w:rtl w:val="0"/>
        </w:rPr>
      </w:r>
    </w:p>
    <w:p w:rsidR="00000000" w:rsidDel="00000000" w:rsidP="00000000" w:rsidRDefault="00000000" w:rsidRPr="00000000" w14:paraId="000002D0">
      <w:pPr>
        <w:ind w:firstLine="708"/>
        <w:rPr/>
      </w:pPr>
      <w:r w:rsidDel="00000000" w:rsidR="00000000" w:rsidRPr="00000000">
        <w:rPr>
          <w:rtl w:val="0"/>
        </w:rPr>
      </w:r>
    </w:p>
    <w:p w:rsidR="00000000" w:rsidDel="00000000" w:rsidP="00000000" w:rsidRDefault="00000000" w:rsidRPr="00000000" w14:paraId="000002D1">
      <w:pPr>
        <w:ind w:firstLine="708"/>
        <w:jc w:val="center"/>
        <w:rPr/>
      </w:pPr>
      <w:r w:rsidDel="00000000" w:rsidR="00000000" w:rsidRPr="00000000">
        <w:rPr>
          <w:rtl w:val="0"/>
        </w:rPr>
      </w:r>
    </w:p>
    <w:p w:rsidR="00000000" w:rsidDel="00000000" w:rsidP="00000000" w:rsidRDefault="00000000" w:rsidRPr="00000000" w14:paraId="000002D2">
      <w:pPr>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2D3">
      <w:pPr>
        <w:pStyle w:val="Heading2"/>
        <w:rPr/>
      </w:pPr>
      <w:bookmarkStart w:colFirst="0" w:colLast="0" w:name="_heading=h.48pi1tg" w:id="85"/>
      <w:bookmarkEnd w:id="85"/>
      <w:r w:rsidDel="00000000" w:rsidR="00000000" w:rsidRPr="00000000">
        <w:rPr>
          <w:rtl w:val="0"/>
        </w:rPr>
        <w:t xml:space="preserve">Anexo 8. Copiar y pegar sin formato</w:t>
      </w:r>
    </w:p>
    <w:p w:rsidR="00000000" w:rsidDel="00000000" w:rsidP="00000000" w:rsidRDefault="00000000" w:rsidRPr="00000000" w14:paraId="000002D4">
      <w:pPr>
        <w:ind w:firstLine="708"/>
        <w:jc w:val="center"/>
        <w:rPr/>
      </w:pPr>
      <w:r w:rsidDel="00000000" w:rsidR="00000000" w:rsidRPr="00000000">
        <w:rPr>
          <w:rtl w:val="0"/>
        </w:rPr>
      </w:r>
    </w:p>
    <w:p w:rsidR="00000000" w:rsidDel="00000000" w:rsidP="00000000" w:rsidRDefault="00000000" w:rsidRPr="00000000" w14:paraId="000002D5">
      <w:pPr>
        <w:ind w:firstLine="708"/>
        <w:rPr/>
      </w:pPr>
      <w:r w:rsidDel="00000000" w:rsidR="00000000" w:rsidRPr="00000000">
        <w:rPr>
          <w:rtl w:val="0"/>
        </w:rPr>
        <w:t xml:space="preserve">En ocasiones copiamos y pegamos objetos o texto desde páginas web u otras fuentes hacia Word con el conocido Ctrl + C y Ctrl + V; sin embargo, se conservan colores, tipos de letras, tablas, y otros formatos indeseados. Para pegar solo el texto y sin formato alguno, clic derecho &gt; “Mantener solo texto (T)”</w:t>
      </w:r>
    </w:p>
    <w:p w:rsidR="00000000" w:rsidDel="00000000" w:rsidP="00000000" w:rsidRDefault="00000000" w:rsidRPr="00000000" w14:paraId="000002D6">
      <w:pPr>
        <w:ind w:firstLine="708"/>
        <w:rPr/>
      </w:pPr>
      <w:r w:rsidDel="00000000" w:rsidR="00000000" w:rsidRPr="00000000">
        <w:rPr>
          <w:rtl w:val="0"/>
        </w:rPr>
      </w:r>
    </w:p>
    <w:p w:rsidR="00000000" w:rsidDel="00000000" w:rsidP="00000000" w:rsidRDefault="00000000" w:rsidRPr="00000000" w14:paraId="000002D7">
      <w:pPr>
        <w:ind w:firstLine="708"/>
        <w:jc w:val="center"/>
        <w:rPr/>
      </w:pPr>
      <w:r w:rsidDel="00000000" w:rsidR="00000000" w:rsidRPr="00000000">
        <w:rPr/>
        <w:drawing>
          <wp:inline distB="0" distT="0" distL="0" distR="0">
            <wp:extent cx="2785933" cy="3866192"/>
            <wp:effectExtent b="0" l="0" r="0" t="0"/>
            <wp:docPr id="397041623" name="image10.png"/>
            <a:graphic>
              <a:graphicData uri="http://schemas.openxmlformats.org/drawingml/2006/picture">
                <pic:pic>
                  <pic:nvPicPr>
                    <pic:cNvPr id="0" name="image10.png"/>
                    <pic:cNvPicPr preferRelativeResize="0"/>
                  </pic:nvPicPr>
                  <pic:blipFill>
                    <a:blip r:embed="rId55"/>
                    <a:srcRect b="17018" l="46334" r="37033" t="41943"/>
                    <a:stretch>
                      <a:fillRect/>
                    </a:stretch>
                  </pic:blipFill>
                  <pic:spPr>
                    <a:xfrm>
                      <a:off x="0" y="0"/>
                      <a:ext cx="2785933" cy="3866192"/>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D9">
      <w:pPr>
        <w:pStyle w:val="Heading2"/>
        <w:rPr/>
      </w:pPr>
      <w:bookmarkStart w:colFirst="0" w:colLast="0" w:name="_heading=h.2nusc19" w:id="86"/>
      <w:bookmarkEnd w:id="86"/>
      <w:r w:rsidDel="00000000" w:rsidR="00000000" w:rsidRPr="00000000">
        <w:rPr>
          <w:rtl w:val="0"/>
        </w:rPr>
        <w:t xml:space="preserve">Anexo 9. Comparar dos documentos</w:t>
      </w:r>
    </w:p>
    <w:p w:rsidR="00000000" w:rsidDel="00000000" w:rsidP="00000000" w:rsidRDefault="00000000" w:rsidRPr="00000000" w14:paraId="000002DA">
      <w:pPr>
        <w:ind w:firstLine="708"/>
        <w:jc w:val="left"/>
        <w:rPr/>
      </w:pPr>
      <w:r w:rsidDel="00000000" w:rsidR="00000000" w:rsidRPr="00000000">
        <w:rPr>
          <w:rtl w:val="0"/>
        </w:rPr>
      </w:r>
    </w:p>
    <w:p w:rsidR="00000000" w:rsidDel="00000000" w:rsidP="00000000" w:rsidRDefault="00000000" w:rsidRPr="00000000" w14:paraId="000002DB">
      <w:pPr>
        <w:ind w:firstLine="708"/>
        <w:rPr/>
      </w:pPr>
      <w:r w:rsidDel="00000000" w:rsidR="00000000" w:rsidRPr="00000000">
        <w:rPr>
          <w:rtl w:val="0"/>
        </w:rPr>
        <w:t xml:space="preserve">Frecuentemente tenemos inconvenientes al tener más de una versión de un mismo trabajo escrito y se desean conocer los cambios hechos en el documento 1 respecto del documento 2. Realiza estos pasos: Revisar &gt; Comparar &gt; Comparar...  Compara dos versiones de un documento (estilo jurídico).</w:t>
      </w:r>
    </w:p>
    <w:p w:rsidR="00000000" w:rsidDel="00000000" w:rsidP="00000000" w:rsidRDefault="00000000" w:rsidRPr="00000000" w14:paraId="000002DC">
      <w:pPr>
        <w:ind w:firstLine="708"/>
        <w:jc w:val="center"/>
        <w:rPr/>
      </w:pPr>
      <w:r w:rsidDel="00000000" w:rsidR="00000000" w:rsidRPr="00000000">
        <w:rPr/>
        <w:drawing>
          <wp:inline distB="0" distT="0" distL="0" distR="0">
            <wp:extent cx="1394307" cy="1216311"/>
            <wp:effectExtent b="0" l="0" r="0" t="0"/>
            <wp:docPr id="397041624" name="image11.png"/>
            <a:graphic>
              <a:graphicData uri="http://schemas.openxmlformats.org/drawingml/2006/picture">
                <pic:pic>
                  <pic:nvPicPr>
                    <pic:cNvPr id="0" name="image11.png"/>
                    <pic:cNvPicPr preferRelativeResize="0"/>
                  </pic:nvPicPr>
                  <pic:blipFill>
                    <a:blip r:embed="rId56"/>
                    <a:srcRect b="64997" l="66701" r="17345" t="10258"/>
                    <a:stretch>
                      <a:fillRect/>
                    </a:stretch>
                  </pic:blipFill>
                  <pic:spPr>
                    <a:xfrm>
                      <a:off x="0" y="0"/>
                      <a:ext cx="1394307" cy="1216311"/>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ind w:firstLine="708"/>
        <w:rPr/>
      </w:pPr>
      <w:r w:rsidDel="00000000" w:rsidR="00000000" w:rsidRPr="00000000">
        <w:rPr>
          <w:rtl w:val="0"/>
        </w:rPr>
        <w:t xml:space="preserve">Busca la ruta en tu dispositivo donde se encuentra el documento original (izquierda) y luego el mismo procedimiento con el documento revisado (derecha). &gt; clic en Aceptar.</w:t>
      </w:r>
    </w:p>
    <w:p w:rsidR="00000000" w:rsidDel="00000000" w:rsidP="00000000" w:rsidRDefault="00000000" w:rsidRPr="00000000" w14:paraId="000002DE">
      <w:pPr>
        <w:ind w:firstLine="708"/>
        <w:jc w:val="center"/>
        <w:rPr/>
      </w:pPr>
      <w:r w:rsidDel="00000000" w:rsidR="00000000" w:rsidRPr="00000000">
        <w:rPr/>
        <w:drawing>
          <wp:inline distB="0" distT="0" distL="0" distR="0">
            <wp:extent cx="2883893" cy="922260"/>
            <wp:effectExtent b="0" l="0" r="0" t="0"/>
            <wp:docPr id="397041625" name="image9.png"/>
            <a:graphic>
              <a:graphicData uri="http://schemas.openxmlformats.org/drawingml/2006/picture">
                <pic:pic>
                  <pic:nvPicPr>
                    <pic:cNvPr id="0" name="image9.png"/>
                    <pic:cNvPicPr preferRelativeResize="0"/>
                  </pic:nvPicPr>
                  <pic:blipFill>
                    <a:blip r:embed="rId57"/>
                    <a:srcRect b="39952" l="33265" r="33300" t="41038"/>
                    <a:stretch>
                      <a:fillRect/>
                    </a:stretch>
                  </pic:blipFill>
                  <pic:spPr>
                    <a:xfrm>
                      <a:off x="0" y="0"/>
                      <a:ext cx="2883893" cy="92226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firstLine="708"/>
        <w:rPr/>
      </w:pPr>
      <w:r w:rsidDel="00000000" w:rsidR="00000000" w:rsidRPr="00000000">
        <w:rPr>
          <w:rtl w:val="0"/>
        </w:rPr>
        <w:t xml:space="preserve">Posteriormente aparece el informe con la cantidad de revisiones hechas en el documento:</w:t>
      </w:r>
    </w:p>
    <w:p w:rsidR="00000000" w:rsidDel="00000000" w:rsidP="00000000" w:rsidRDefault="00000000" w:rsidRPr="00000000" w14:paraId="000002E0">
      <w:pPr>
        <w:ind w:firstLine="708"/>
        <w:jc w:val="center"/>
        <w:rPr/>
      </w:pPr>
      <w:r w:rsidDel="00000000" w:rsidR="00000000" w:rsidRPr="00000000">
        <w:rPr>
          <w:rtl w:val="0"/>
        </w:rPr>
        <w:t xml:space="preserve"> </w:t>
      </w:r>
      <w:r w:rsidDel="00000000" w:rsidR="00000000" w:rsidRPr="00000000">
        <w:rPr/>
        <w:drawing>
          <wp:inline distB="0" distT="0" distL="0" distR="0">
            <wp:extent cx="4224272" cy="2163793"/>
            <wp:effectExtent b="88900" l="88900" r="88900" t="88900"/>
            <wp:docPr id="397041626"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4224272" cy="2163793"/>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E1">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E2">
      <w:pPr>
        <w:pStyle w:val="Heading2"/>
        <w:rPr/>
      </w:pPr>
      <w:bookmarkStart w:colFirst="0" w:colLast="0" w:name="_heading=h.1302m92" w:id="87"/>
      <w:bookmarkEnd w:id="87"/>
      <w:r w:rsidDel="00000000" w:rsidR="00000000" w:rsidRPr="00000000">
        <w:rPr>
          <w:rtl w:val="0"/>
        </w:rPr>
        <w:t xml:space="preserve">Anexo 10. Control de cambios</w:t>
      </w:r>
    </w:p>
    <w:p w:rsidR="00000000" w:rsidDel="00000000" w:rsidP="00000000" w:rsidRDefault="00000000" w:rsidRPr="00000000" w14:paraId="000002E3">
      <w:pPr>
        <w:ind w:firstLine="708"/>
        <w:jc w:val="center"/>
        <w:rPr/>
      </w:pPr>
      <w:r w:rsidDel="00000000" w:rsidR="00000000" w:rsidRPr="00000000">
        <w:rPr>
          <w:rtl w:val="0"/>
        </w:rPr>
      </w:r>
    </w:p>
    <w:p w:rsidR="00000000" w:rsidDel="00000000" w:rsidP="00000000" w:rsidRDefault="00000000" w:rsidRPr="00000000" w14:paraId="000002E4">
      <w:pPr>
        <w:ind w:firstLine="708"/>
        <w:rPr/>
      </w:pPr>
      <w:r w:rsidDel="00000000" w:rsidR="00000000" w:rsidRPr="00000000">
        <w:rPr>
          <w:rtl w:val="0"/>
        </w:rPr>
        <w:t xml:space="preserve">Es una de las funciones más útiles, especialmente cuando se desea vigilar, revisar y aceptar cualquier cambio en un documento. Supongamos la interacción entre un estudiante que elabora la tesis y su asesor. El asesor considera que hay que hacer cambios, pero no desea modificar sin que el estudiante se entere y que, por consiguiente, acepte o rechace los cambios y aprenda de las sugerencias. Activa esta opción, así: Revisar &gt; Control de Cambios.</w:t>
      </w:r>
    </w:p>
    <w:p w:rsidR="00000000" w:rsidDel="00000000" w:rsidP="00000000" w:rsidRDefault="00000000" w:rsidRPr="00000000" w14:paraId="000002E5">
      <w:pPr>
        <w:ind w:firstLine="708"/>
        <w:rPr/>
      </w:pPr>
      <w:r w:rsidDel="00000000" w:rsidR="00000000" w:rsidRPr="00000000">
        <w:rPr>
          <w:rtl w:val="0"/>
        </w:rPr>
      </w:r>
    </w:p>
    <w:p w:rsidR="00000000" w:rsidDel="00000000" w:rsidP="00000000" w:rsidRDefault="00000000" w:rsidRPr="00000000" w14:paraId="000002E6">
      <w:pPr>
        <w:rPr/>
      </w:pPr>
      <w:r w:rsidDel="00000000" w:rsidR="00000000" w:rsidRPr="00000000">
        <w:rPr>
          <w:b w:val="1"/>
          <w:rtl w:val="0"/>
        </w:rPr>
        <w:t xml:space="preserve">Modo asesor:</w:t>
      </w:r>
      <w:r w:rsidDel="00000000" w:rsidR="00000000" w:rsidRPr="00000000">
        <w:rPr>
          <w:rtl w:val="0"/>
        </w:rPr>
        <w:t xml:space="preserve"> el asesor corrige los errores; es visible lo que se pretende eliminar con tachado guion medio (color rojo) y la sugerencia con guion bajo (color verde):</w:t>
      </w:r>
    </w:p>
    <w:p w:rsidR="00000000" w:rsidDel="00000000" w:rsidP="00000000" w:rsidRDefault="00000000" w:rsidRPr="00000000" w14:paraId="000002E7">
      <w:pPr>
        <w:ind w:firstLine="708"/>
        <w:jc w:val="center"/>
        <w:rPr/>
      </w:pPr>
      <w:r w:rsidDel="00000000" w:rsidR="00000000" w:rsidRPr="00000000">
        <w:rPr/>
        <w:drawing>
          <wp:inline distB="0" distT="0" distL="0" distR="0">
            <wp:extent cx="4434201" cy="2002186"/>
            <wp:effectExtent b="0" l="0" r="0" t="0"/>
            <wp:docPr id="397041627" name="image39.png"/>
            <a:graphic>
              <a:graphicData uri="http://schemas.openxmlformats.org/drawingml/2006/picture">
                <pic:pic>
                  <pic:nvPicPr>
                    <pic:cNvPr id="0" name="image39.png"/>
                    <pic:cNvPicPr preferRelativeResize="0"/>
                  </pic:nvPicPr>
                  <pic:blipFill>
                    <a:blip r:embed="rId59"/>
                    <a:srcRect b="61460" l="31229" r="30977" t="8197"/>
                    <a:stretch>
                      <a:fillRect/>
                    </a:stretch>
                  </pic:blipFill>
                  <pic:spPr>
                    <a:xfrm>
                      <a:off x="0" y="0"/>
                      <a:ext cx="4434201" cy="2002186"/>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b w:val="1"/>
          <w:rtl w:val="0"/>
        </w:rPr>
        <w:t xml:space="preserve">Modo estudiante:</w:t>
      </w:r>
      <w:r w:rsidDel="00000000" w:rsidR="00000000" w:rsidRPr="00000000">
        <w:rPr>
          <w:rtl w:val="0"/>
        </w:rPr>
        <w:t xml:space="preserve"> estudiante recibe archivo con sugerencias (el botón “Control de cambios” debe estar activo), clic en “Siguiente” y tiene la opción de “Aceptar” o “Rechazar” una a una las sugerencias visibles del asesor. </w:t>
      </w:r>
    </w:p>
    <w:p w:rsidR="00000000" w:rsidDel="00000000" w:rsidP="00000000" w:rsidRDefault="00000000" w:rsidRPr="00000000" w14:paraId="000002E9">
      <w:pPr>
        <w:ind w:firstLine="708"/>
        <w:jc w:val="center"/>
        <w:rPr/>
      </w:pPr>
      <w:r w:rsidDel="00000000" w:rsidR="00000000" w:rsidRPr="00000000">
        <w:rPr/>
        <w:drawing>
          <wp:inline distB="0" distT="0" distL="0" distR="0">
            <wp:extent cx="4662073" cy="1779502"/>
            <wp:effectExtent b="0" l="0" r="0" t="0"/>
            <wp:docPr id="397041628" name="image13.png"/>
            <a:graphic>
              <a:graphicData uri="http://schemas.openxmlformats.org/drawingml/2006/picture">
                <pic:pic>
                  <pic:nvPicPr>
                    <pic:cNvPr id="0" name="image13.png"/>
                    <pic:cNvPicPr preferRelativeResize="0"/>
                  </pic:nvPicPr>
                  <pic:blipFill>
                    <a:blip r:embed="rId60"/>
                    <a:srcRect b="61736" l="31227" r="24065" t="7925"/>
                    <a:stretch>
                      <a:fillRect/>
                    </a:stretch>
                  </pic:blipFill>
                  <pic:spPr>
                    <a:xfrm>
                      <a:off x="0" y="0"/>
                      <a:ext cx="4662073" cy="1779502"/>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EB">
      <w:pPr>
        <w:pStyle w:val="Heading2"/>
        <w:rPr/>
      </w:pPr>
      <w:bookmarkStart w:colFirst="0" w:colLast="0" w:name="_heading=h.3mzq4wv" w:id="88"/>
      <w:bookmarkEnd w:id="88"/>
      <w:r w:rsidDel="00000000" w:rsidR="00000000" w:rsidRPr="00000000">
        <w:rPr>
          <w:rtl w:val="0"/>
        </w:rPr>
        <w:t xml:space="preserve">Anexo 11. Insertar salto de página</w:t>
      </w:r>
    </w:p>
    <w:p w:rsidR="00000000" w:rsidDel="00000000" w:rsidP="00000000" w:rsidRDefault="00000000" w:rsidRPr="00000000" w14:paraId="000002EC">
      <w:pPr>
        <w:ind w:firstLine="708"/>
        <w:jc w:val="center"/>
        <w:rPr/>
      </w:pPr>
      <w:r w:rsidDel="00000000" w:rsidR="00000000" w:rsidRPr="00000000">
        <w:rPr>
          <w:rtl w:val="0"/>
        </w:rPr>
      </w:r>
    </w:p>
    <w:p w:rsidR="00000000" w:rsidDel="00000000" w:rsidP="00000000" w:rsidRDefault="00000000" w:rsidRPr="00000000" w14:paraId="000002ED">
      <w:pPr>
        <w:ind w:firstLine="708"/>
        <w:rPr/>
      </w:pPr>
      <w:r w:rsidDel="00000000" w:rsidR="00000000" w:rsidRPr="00000000">
        <w:rPr>
          <w:rtl w:val="0"/>
        </w:rPr>
        <w:t xml:space="preserve">Existe una sencilla función llamada “Salto de página” que ahorra tiempo en la estructura del texto, cuando se requiere iniciar en una nueva página en blanco, sin necesidad de insertar “Enter” una y otra vez en cada línea: Insertar &gt; Salto de página. Su método abreviado con el teclado es: Ctrl + Enter.</w:t>
      </w:r>
    </w:p>
    <w:p w:rsidR="00000000" w:rsidDel="00000000" w:rsidP="00000000" w:rsidRDefault="00000000" w:rsidRPr="00000000" w14:paraId="000002EE">
      <w:pPr>
        <w:ind w:firstLine="708"/>
        <w:jc w:val="center"/>
        <w:rPr/>
      </w:pPr>
      <w:r w:rsidDel="00000000" w:rsidR="00000000" w:rsidRPr="00000000">
        <w:rPr/>
        <w:drawing>
          <wp:inline distB="0" distT="0" distL="0" distR="0">
            <wp:extent cx="2037579" cy="1061366"/>
            <wp:effectExtent b="0" l="0" r="0" t="0"/>
            <wp:docPr id="397041629" name="image5.png"/>
            <a:graphic>
              <a:graphicData uri="http://schemas.openxmlformats.org/drawingml/2006/picture">
                <pic:pic>
                  <pic:nvPicPr>
                    <pic:cNvPr id="0" name="image5.png"/>
                    <pic:cNvPicPr preferRelativeResize="0"/>
                  </pic:nvPicPr>
                  <pic:blipFill>
                    <a:blip r:embed="rId61"/>
                    <a:srcRect b="80576" l="0" r="87109" t="7485"/>
                    <a:stretch>
                      <a:fillRect/>
                    </a:stretch>
                  </pic:blipFill>
                  <pic:spPr>
                    <a:xfrm>
                      <a:off x="0" y="0"/>
                      <a:ext cx="2037579" cy="1061366"/>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F0">
      <w:pPr>
        <w:pStyle w:val="Heading2"/>
        <w:rPr/>
      </w:pPr>
      <w:bookmarkStart w:colFirst="0" w:colLast="0" w:name="_heading=h.2250f4o" w:id="89"/>
      <w:bookmarkEnd w:id="89"/>
      <w:r w:rsidDel="00000000" w:rsidR="00000000" w:rsidRPr="00000000">
        <w:rPr>
          <w:rtl w:val="0"/>
        </w:rPr>
        <w:t xml:space="preserve">Anexo 12. Recortar y abreviar direcciones web largas</w:t>
      </w:r>
    </w:p>
    <w:p w:rsidR="00000000" w:rsidDel="00000000" w:rsidP="00000000" w:rsidRDefault="00000000" w:rsidRPr="00000000" w14:paraId="000002F1">
      <w:pPr>
        <w:ind w:firstLine="708"/>
        <w:jc w:val="left"/>
        <w:rPr/>
      </w:pPr>
      <w:r w:rsidDel="00000000" w:rsidR="00000000" w:rsidRPr="00000000">
        <w:rPr>
          <w:rtl w:val="0"/>
        </w:rPr>
      </w:r>
    </w:p>
    <w:p w:rsidR="00000000" w:rsidDel="00000000" w:rsidP="00000000" w:rsidRDefault="00000000" w:rsidRPr="00000000" w14:paraId="000002F2">
      <w:pPr>
        <w:ind w:firstLine="708"/>
        <w:rPr/>
      </w:pPr>
      <w:r w:rsidDel="00000000" w:rsidR="00000000" w:rsidRPr="00000000">
        <w:rPr>
          <w:rtl w:val="0"/>
        </w:rPr>
        <w:t xml:space="preserve">Eventualmente utilizamos páginas web, imágenes, documentos en línea, entre otros, y es necesario citarlas o mencionarlas en el texto; sin embargo, esos enlaces son supremamente largos, lo que le resta estética a la presentación del documento, ejemplo:</w:t>
      </w:r>
    </w:p>
    <w:p w:rsidR="00000000" w:rsidDel="00000000" w:rsidP="00000000" w:rsidRDefault="00000000" w:rsidRPr="00000000" w14:paraId="000002F3">
      <w:pPr>
        <w:ind w:firstLine="708"/>
        <w:rPr/>
      </w:pPr>
      <w:r w:rsidDel="00000000" w:rsidR="00000000" w:rsidRPr="00000000">
        <w:rPr>
          <w:rtl w:val="0"/>
        </w:rPr>
      </w:r>
    </w:p>
    <w:p w:rsidR="00000000" w:rsidDel="00000000" w:rsidP="00000000" w:rsidRDefault="00000000" w:rsidRPr="00000000" w14:paraId="000002F4">
      <w:pPr>
        <w:jc w:val="left"/>
        <w:rPr/>
      </w:pPr>
      <w:r w:rsidDel="00000000" w:rsidR="00000000" w:rsidRPr="00000000">
        <w:rPr>
          <w:b w:val="1"/>
          <w:rtl w:val="0"/>
        </w:rPr>
        <w:t xml:space="preserve">Largo</w:t>
      </w:r>
      <w:r w:rsidDel="00000000" w:rsidR="00000000" w:rsidRPr="00000000">
        <w:rPr>
          <w:rtl w:val="0"/>
        </w:rPr>
        <w:t xml:space="preserve">: https://www.youtube.com/watch?reload=9&amp;v=tRH59E1aybE&amp;feature=youtu.be</w:t>
      </w:r>
    </w:p>
    <w:p w:rsidR="00000000" w:rsidDel="00000000" w:rsidP="00000000" w:rsidRDefault="00000000" w:rsidRPr="00000000" w14:paraId="000002F5">
      <w:pPr>
        <w:rPr/>
      </w:pPr>
      <w:r w:rsidDel="00000000" w:rsidR="00000000" w:rsidRPr="00000000">
        <w:rPr>
          <w:b w:val="1"/>
          <w:rtl w:val="0"/>
        </w:rPr>
        <w:t xml:space="preserve">Corto</w:t>
      </w:r>
      <w:r w:rsidDel="00000000" w:rsidR="00000000" w:rsidRPr="00000000">
        <w:rPr>
          <w:rtl w:val="0"/>
        </w:rPr>
        <w:t xml:space="preserve">: https://bit.ly/3abhsgE</w:t>
      </w:r>
    </w:p>
    <w:p w:rsidR="00000000" w:rsidDel="00000000" w:rsidP="00000000" w:rsidRDefault="00000000" w:rsidRPr="00000000" w14:paraId="000002F6">
      <w:pPr>
        <w:ind w:firstLine="708"/>
        <w:rPr/>
      </w:pPr>
      <w:r w:rsidDel="00000000" w:rsidR="00000000" w:rsidRPr="00000000">
        <w:rPr>
          <w:rtl w:val="0"/>
        </w:rPr>
      </w:r>
    </w:p>
    <w:p w:rsidR="00000000" w:rsidDel="00000000" w:rsidP="00000000" w:rsidRDefault="00000000" w:rsidRPr="00000000" w14:paraId="000002F7">
      <w:pPr>
        <w:ind w:firstLine="708"/>
        <w:rPr/>
      </w:pPr>
      <w:r w:rsidDel="00000000" w:rsidR="00000000" w:rsidRPr="00000000">
        <w:rPr>
          <w:rtl w:val="0"/>
        </w:rPr>
        <w:t xml:space="preserve">Utiliza una herramienta en línea para hacer de este enlace mucho más corto. Existe gran variedad de ellos, recomendamos algunos.</w:t>
      </w:r>
    </w:p>
    <w:p w:rsidR="00000000" w:rsidDel="00000000" w:rsidP="00000000" w:rsidRDefault="00000000" w:rsidRPr="00000000" w14:paraId="000002F8">
      <w:pPr>
        <w:ind w:firstLine="708"/>
        <w:rPr/>
      </w:pPr>
      <w:r w:rsidDel="00000000" w:rsidR="00000000" w:rsidRPr="00000000">
        <w:rPr>
          <w:rtl w:val="0"/>
        </w:rPr>
      </w:r>
    </w:p>
    <w:p w:rsidR="00000000" w:rsidDel="00000000" w:rsidP="00000000" w:rsidRDefault="00000000" w:rsidRPr="00000000" w14:paraId="000002F9">
      <w:pPr>
        <w:spacing w:line="240" w:lineRule="auto"/>
        <w:jc w:val="left"/>
        <w:rPr/>
      </w:pPr>
      <w:r w:rsidDel="00000000" w:rsidR="00000000" w:rsidRPr="00000000">
        <w:rPr>
          <w:rtl w:val="0"/>
        </w:rPr>
        <w:t xml:space="preserve">https://cutt.ly/</w:t>
        <w:tab/>
        <w:tab/>
        <w:t xml:space="preserve">https://bitly.com/</w:t>
        <w:tab/>
        <w:t xml:space="preserve"> </w:t>
        <w:tab/>
        <w:t xml:space="preserve">https://tiny.cc/</w:t>
        <w:tab/>
        <w:tab/>
        <w:t xml:space="preserve">https://tinyurl.com/</w:t>
      </w:r>
    </w:p>
    <w:p w:rsidR="00000000" w:rsidDel="00000000" w:rsidP="00000000" w:rsidRDefault="00000000" w:rsidRPr="00000000" w14:paraId="000002FA">
      <w:pPr>
        <w:jc w:val="center"/>
        <w:rPr/>
      </w:pPr>
      <w:r w:rsidDel="00000000" w:rsidR="00000000" w:rsidRPr="00000000">
        <w:rPr>
          <w:rtl w:val="0"/>
        </w:rPr>
      </w:r>
    </w:p>
    <w:p w:rsidR="00000000" w:rsidDel="00000000" w:rsidP="00000000" w:rsidRDefault="00000000" w:rsidRPr="00000000" w14:paraId="000002FB">
      <w:pPr>
        <w:jc w:val="center"/>
        <w:rPr/>
      </w:pPr>
      <w:r w:rsidDel="00000000" w:rsidR="00000000" w:rsidRPr="00000000">
        <w:rPr>
          <w:rtl w:val="0"/>
        </w:rPr>
        <w:t xml:space="preserve">Ejemplo realizado con Bitly https://bitly.com/</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haapch" w:id="90"/>
      <w:bookmarkEnd w:id="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Copiar y pega la URL larga en la casilla Shorten your link &gt; Clic en Shorten &gt; Posteriormente aparece la nueva URL corta &gt; Clic en Copy &gt; Pégala en el lugar del texto que la necesites.</w:t>
      </w:r>
    </w:p>
    <w:sectPr>
      <w:type w:val="continuous"/>
      <w:pgSz w:h="15840" w:w="12240" w:orient="portrait"/>
      <w:pgMar w:bottom="1418" w:top="1418" w:left="1418" w:right="1418" w:header="709" w:footer="709"/>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uthor" w:id="6" w:date="2023-10-27T23:34:27Z">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repositorio de cada estudiante</w:t>
      </w:r>
    </w:p>
  </w:comment>
  <w:comment w:author="Author" w:id="0" w:date="2023-10-27T23:34:27Z">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Apellidos de los estudiantes</w:t>
      </w:r>
    </w:p>
  </w:comment>
  <w:comment w:author="Author" w:id="2" w:date="2023-10-27T23:34:27Z">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Apellidos de los estudiantes</w:t>
      </w:r>
    </w:p>
  </w:comment>
  <w:comment w:author="Author" w:id="5" w:date="2023-10-27T23:34:27Z">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Actualizar el encabezado del documento.</w:t>
      </w:r>
    </w:p>
  </w:comment>
  <w:comment w:author="Author" w:id="1" w:date="2023-10-27T23:34:27Z">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Apellidos e iniciales de los nombres de los estudiantes</w:t>
      </w:r>
    </w:p>
  </w:comment>
  <w:comment w:author="Author" w:id="3" w:date="2023-10-27T23:34:27Z">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Apellidos e iniciales de los nombres de los estudiantes</w:t>
      </w:r>
    </w:p>
  </w:comment>
  <w:comment w:author="Author" w:id="4" w:date="2023-10-27T23:34:27Z">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Actualizar el número de su cohorte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00" w15:done="0"/>
  <w15:commentEx w15:paraId="00000301" w15:done="0"/>
  <w15:commentEx w15:paraId="00000302" w15:done="0"/>
  <w15:commentEx w15:paraId="00000303" w15:done="0"/>
  <w15:commentEx w15:paraId="00000304" w15:done="0"/>
  <w15:commentEx w15:paraId="00000305" w15:done="0"/>
  <w15:commentEx w15:paraId="0000030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Trebuchet MS"/>
  <w:font w:name="Courier New"/>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19y80a" w:id="91"/>
    <w:bookmarkEnd w:id="9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ARCHIVO FOTOGRÁFICO DE LA UNIVERSIDAD DE ANTIOQUIA: VALORACIÓN HISTÓRICA...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gf8i83" w:id="92"/>
    <w:bookmarkEnd w:id="9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F">
    <w:pPr>
      <w:tabs>
        <w:tab w:val="left" w:leader="none" w:pos="6437"/>
      </w:tabs>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360" w:hanging="360"/>
      </w:pPr>
      <w:rPr/>
    </w:lvl>
    <w:lvl w:ilvl="1">
      <w:start w:val="1"/>
      <w:numFmt w:val="decimal"/>
      <w:lvlText w:val="%1.%2."/>
      <w:lvlJc w:val="left"/>
      <w:pPr>
        <w:ind w:left="360" w:hanging="360"/>
      </w:pPr>
      <w:rPr>
        <w:b w:val="1"/>
        <w:sz w:val="24"/>
        <w:szCs w:val="24"/>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rPr>
  </w:style>
  <w:style w:type="paragraph" w:styleId="Heading2">
    <w:name w:val="heading 2"/>
    <w:basedOn w:val="Normal"/>
    <w:next w:val="Normal"/>
    <w:pPr>
      <w:keepNext w:val="1"/>
      <w:keepLines w:val="1"/>
      <w:jc w:val="left"/>
    </w:pPr>
    <w:rPr>
      <w:b w:val="1"/>
    </w:rPr>
  </w:style>
  <w:style w:type="paragraph" w:styleId="Heading3">
    <w:name w:val="heading 3"/>
    <w:basedOn w:val="Normal"/>
    <w:next w:val="Normal"/>
    <w:pPr>
      <w:keepNext w:val="1"/>
      <w:keepLines w:val="1"/>
      <w:jc w:val="left"/>
    </w:pPr>
    <w:rPr>
      <w:b w:val="1"/>
      <w:i w:val="1"/>
    </w:rPr>
  </w:style>
  <w:style w:type="paragraph" w:styleId="Heading4">
    <w:name w:val="heading 4"/>
    <w:basedOn w:val="Normal"/>
    <w:next w:val="Normal"/>
    <w:pPr>
      <w:keepNext w:val="1"/>
      <w:keepLines w:val="1"/>
      <w:ind w:left="709"/>
      <w:jc w:val="left"/>
    </w:pPr>
    <w:rPr>
      <w:b w:val="1"/>
    </w:rPr>
  </w:style>
  <w:style w:type="paragraph" w:styleId="Heading5">
    <w:name w:val="heading 5"/>
    <w:basedOn w:val="Normal"/>
    <w:next w:val="Normal"/>
    <w:pPr>
      <w:keepNext w:val="1"/>
      <w:keepLines w:val="1"/>
      <w:ind w:left="709"/>
      <w:jc w:val="left"/>
    </w:pPr>
    <w:rPr>
      <w:b w:val="1"/>
      <w:i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pPr>
    <w:rPr>
      <w:rFonts w:ascii="Calibri" w:cs="Calibri" w:eastAsia="Calibri" w:hAnsi="Calibri"/>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rPr>
  </w:style>
  <w:style w:type="paragraph" w:styleId="Heading2">
    <w:name w:val="heading 2"/>
    <w:basedOn w:val="Normal"/>
    <w:next w:val="Normal"/>
    <w:pPr>
      <w:keepNext w:val="1"/>
      <w:keepLines w:val="1"/>
      <w:jc w:val="left"/>
    </w:pPr>
    <w:rPr>
      <w:b w:val="1"/>
    </w:rPr>
  </w:style>
  <w:style w:type="paragraph" w:styleId="Heading3">
    <w:name w:val="heading 3"/>
    <w:basedOn w:val="Normal"/>
    <w:next w:val="Normal"/>
    <w:pPr>
      <w:keepNext w:val="1"/>
      <w:keepLines w:val="1"/>
      <w:jc w:val="left"/>
    </w:pPr>
    <w:rPr>
      <w:b w:val="1"/>
      <w:i w:val="1"/>
    </w:rPr>
  </w:style>
  <w:style w:type="paragraph" w:styleId="Heading4">
    <w:name w:val="heading 4"/>
    <w:basedOn w:val="Normal"/>
    <w:next w:val="Normal"/>
    <w:pPr>
      <w:keepNext w:val="1"/>
      <w:keepLines w:val="1"/>
      <w:ind w:left="709"/>
      <w:jc w:val="left"/>
    </w:pPr>
    <w:rPr>
      <w:b w:val="1"/>
    </w:rPr>
  </w:style>
  <w:style w:type="paragraph" w:styleId="Heading5">
    <w:name w:val="heading 5"/>
    <w:basedOn w:val="Normal"/>
    <w:next w:val="Normal"/>
    <w:pPr>
      <w:keepNext w:val="1"/>
      <w:keepLines w:val="1"/>
      <w:ind w:left="709"/>
      <w:jc w:val="left"/>
    </w:pPr>
    <w:rPr>
      <w:b w:val="1"/>
      <w:i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pPr>
    <w:rPr>
      <w:rFonts w:ascii="Calibri" w:cs="Calibri" w:eastAsia="Calibri" w:hAnsi="Calibri"/>
      <w:sz w:val="56"/>
      <w:szCs w:val="56"/>
    </w:rPr>
  </w:style>
  <w:style w:type="paragraph" w:styleId="Normal" w:default="1">
    <w:name w:val="Normal"/>
    <w:rsid w:val="00CF375A"/>
    <w:pPr>
      <w:spacing w:after="0" w:line="360" w:lineRule="auto"/>
      <w:jc w:val="both"/>
    </w:pPr>
    <w:rPr>
      <w:rFonts w:ascii="Times New Roman" w:hAnsi="Times New Roman"/>
      <w:sz w:val="24"/>
    </w:rPr>
  </w:style>
  <w:style w:type="paragraph" w:styleId="Heading1">
    <w:name w:val="heading 1"/>
    <w:aliases w:val="Nivel 1 APA"/>
    <w:basedOn w:val="Normal"/>
    <w:next w:val="Normal"/>
    <w:link w:val="Heading1Char"/>
    <w:uiPriority w:val="9"/>
    <w:qFormat w:val="1"/>
    <w:rsid w:val="00883AF0"/>
    <w:pPr>
      <w:keepNext w:val="1"/>
      <w:keepLines w:val="1"/>
      <w:jc w:val="center"/>
      <w:outlineLvl w:val="0"/>
    </w:pPr>
    <w:rPr>
      <w:rFonts w:cstheme="majorBidi" w:eastAsiaTheme="majorEastAsia"/>
      <w:b w:val="1"/>
      <w:szCs w:val="32"/>
    </w:rPr>
  </w:style>
  <w:style w:type="paragraph" w:styleId="Heading2">
    <w:name w:val="heading 2"/>
    <w:aliases w:val="Nivel 2 APA"/>
    <w:basedOn w:val="Normal"/>
    <w:next w:val="Normal"/>
    <w:link w:val="Heading2Char"/>
    <w:uiPriority w:val="9"/>
    <w:unhideWhenUsed w:val="1"/>
    <w:qFormat w:val="1"/>
    <w:rsid w:val="000A7650"/>
    <w:pPr>
      <w:keepNext w:val="1"/>
      <w:keepLines w:val="1"/>
      <w:jc w:val="left"/>
      <w:outlineLvl w:val="1"/>
    </w:pPr>
    <w:rPr>
      <w:rFonts w:cstheme="majorBidi" w:eastAsiaTheme="majorEastAsia"/>
      <w:b w:val="1"/>
      <w:szCs w:val="26"/>
    </w:rPr>
  </w:style>
  <w:style w:type="paragraph" w:styleId="Heading3">
    <w:name w:val="heading 3"/>
    <w:aliases w:val="Nivel 3 APA"/>
    <w:basedOn w:val="Normal"/>
    <w:next w:val="Normal"/>
    <w:link w:val="Heading3Char"/>
    <w:uiPriority w:val="9"/>
    <w:unhideWhenUsed w:val="1"/>
    <w:qFormat w:val="1"/>
    <w:rsid w:val="000559D7"/>
    <w:pPr>
      <w:keepNext w:val="1"/>
      <w:keepLines w:val="1"/>
      <w:jc w:val="left"/>
      <w:outlineLvl w:val="2"/>
    </w:pPr>
    <w:rPr>
      <w:rFonts w:cstheme="majorBidi" w:eastAsiaTheme="majorEastAsia"/>
      <w:b w:val="1"/>
      <w:i w:val="1"/>
      <w:szCs w:val="24"/>
    </w:rPr>
  </w:style>
  <w:style w:type="paragraph" w:styleId="Heading4">
    <w:name w:val="heading 4"/>
    <w:aliases w:val="Nivel 4 APA"/>
    <w:basedOn w:val="Normal"/>
    <w:next w:val="Normal"/>
    <w:link w:val="Heading4Char"/>
    <w:uiPriority w:val="9"/>
    <w:unhideWhenUsed w:val="1"/>
    <w:qFormat w:val="1"/>
    <w:rsid w:val="000A1F65"/>
    <w:pPr>
      <w:keepNext w:val="1"/>
      <w:keepLines w:val="1"/>
      <w:ind w:left="709"/>
      <w:jc w:val="left"/>
      <w:outlineLvl w:val="3"/>
    </w:pPr>
    <w:rPr>
      <w:rFonts w:cstheme="majorBidi" w:eastAsiaTheme="majorEastAsia"/>
      <w:b w:val="1"/>
      <w:iCs w:val="1"/>
    </w:rPr>
  </w:style>
  <w:style w:type="paragraph" w:styleId="Heading5">
    <w:name w:val="heading 5"/>
    <w:aliases w:val="Nivel 5 APA"/>
    <w:basedOn w:val="Normal"/>
    <w:next w:val="Normal"/>
    <w:link w:val="Heading5Char"/>
    <w:uiPriority w:val="9"/>
    <w:unhideWhenUsed w:val="1"/>
    <w:qFormat w:val="1"/>
    <w:rsid w:val="008203A8"/>
    <w:pPr>
      <w:keepNext w:val="1"/>
      <w:keepLines w:val="1"/>
      <w:ind w:left="709"/>
      <w:jc w:val="left"/>
      <w:outlineLvl w:val="4"/>
    </w:pPr>
    <w:rPr>
      <w:rFonts w:cstheme="majorBidi" w:eastAsiaTheme="majorEastAsia"/>
      <w:b w:val="1"/>
      <w:i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PlaceholderText">
    <w:name w:val="Placeholder Text"/>
    <w:basedOn w:val="DefaultParagraphFont"/>
    <w:uiPriority w:val="99"/>
    <w:semiHidden w:val="1"/>
    <w:rsid w:val="000511AB"/>
    <w:rPr>
      <w:color w:val="808080"/>
    </w:rPr>
  </w:style>
  <w:style w:type="character" w:styleId="Estilo1" w:customStyle="1">
    <w:name w:val="Estilo1"/>
    <w:basedOn w:val="DefaultParagraphFont"/>
    <w:uiPriority w:val="1"/>
    <w:rsid w:val="000511AB"/>
    <w:rPr>
      <w:rFonts w:ascii="Times New Roman" w:hAnsi="Times New Roman"/>
      <w:sz w:val="24"/>
    </w:rPr>
  </w:style>
  <w:style w:type="character" w:styleId="Estilo2" w:customStyle="1">
    <w:name w:val="Estilo2"/>
    <w:basedOn w:val="DefaultParagraphFont"/>
    <w:uiPriority w:val="1"/>
    <w:rsid w:val="000511AB"/>
    <w:rPr>
      <w:rFonts w:ascii="Times New Roman" w:hAnsi="Times New Roman"/>
      <w:sz w:val="24"/>
    </w:rPr>
  </w:style>
  <w:style w:type="character" w:styleId="Estilo3" w:customStyle="1">
    <w:name w:val="Estilo3"/>
    <w:basedOn w:val="DefaultParagraphFont"/>
    <w:uiPriority w:val="1"/>
    <w:rsid w:val="00453721"/>
    <w:rPr>
      <w:rFonts w:ascii="Times New Roman" w:hAnsi="Times New Roman"/>
      <w:sz w:val="24"/>
    </w:rPr>
  </w:style>
  <w:style w:type="character" w:styleId="Estilo4" w:customStyle="1">
    <w:name w:val="Estilo4"/>
    <w:basedOn w:val="DefaultParagraphFont"/>
    <w:uiPriority w:val="1"/>
    <w:rsid w:val="00453721"/>
    <w:rPr>
      <w:rFonts w:ascii="Times New Roman" w:hAnsi="Times New Roman"/>
      <w:sz w:val="24"/>
    </w:rPr>
  </w:style>
  <w:style w:type="character" w:styleId="Estilo5" w:customStyle="1">
    <w:name w:val="Estilo5"/>
    <w:basedOn w:val="DefaultParagraphFont"/>
    <w:uiPriority w:val="1"/>
    <w:rsid w:val="00453721"/>
    <w:rPr>
      <w:rFonts w:ascii="Times New Roman" w:hAnsi="Times New Roman"/>
      <w:sz w:val="24"/>
    </w:rPr>
  </w:style>
  <w:style w:type="character" w:styleId="Estilo6" w:customStyle="1">
    <w:name w:val="Estilo6"/>
    <w:basedOn w:val="DefaultParagraphFont"/>
    <w:uiPriority w:val="1"/>
    <w:rsid w:val="00573C21"/>
    <w:rPr>
      <w:rFonts w:ascii="Times New Roman" w:hAnsi="Times New Roman"/>
      <w:sz w:val="24"/>
    </w:rPr>
  </w:style>
  <w:style w:type="character" w:styleId="Estilo7" w:customStyle="1">
    <w:name w:val="Estilo7"/>
    <w:basedOn w:val="DefaultParagraphFont"/>
    <w:uiPriority w:val="1"/>
    <w:rsid w:val="00573C21"/>
    <w:rPr>
      <w:rFonts w:ascii="Times New Roman" w:hAnsi="Times New Roman"/>
      <w:sz w:val="24"/>
    </w:rPr>
  </w:style>
  <w:style w:type="character" w:styleId="Estilo9" w:customStyle="1">
    <w:name w:val="Estilo9"/>
    <w:basedOn w:val="DefaultParagraphFont"/>
    <w:uiPriority w:val="1"/>
    <w:rsid w:val="007676DC"/>
    <w:rPr>
      <w:rFonts w:ascii="Times New Roman" w:hAnsi="Times New Roman"/>
      <w:sz w:val="20"/>
    </w:rPr>
  </w:style>
  <w:style w:type="character" w:styleId="Estilo8" w:customStyle="1">
    <w:name w:val="Estilo8"/>
    <w:basedOn w:val="DefaultParagraphFont"/>
    <w:uiPriority w:val="1"/>
    <w:rsid w:val="007676DC"/>
    <w:rPr>
      <w:rFonts w:ascii="Times New Roman" w:hAnsi="Times New Roman"/>
      <w:sz w:val="24"/>
    </w:rPr>
  </w:style>
  <w:style w:type="paragraph" w:styleId="Header">
    <w:name w:val="header"/>
    <w:basedOn w:val="Normal"/>
    <w:link w:val="HeaderChar"/>
    <w:uiPriority w:val="99"/>
    <w:unhideWhenUsed w:val="1"/>
    <w:rsid w:val="006B13CA"/>
    <w:pPr>
      <w:tabs>
        <w:tab w:val="center" w:pos="4419"/>
        <w:tab w:val="right" w:pos="8838"/>
      </w:tabs>
      <w:spacing w:line="240" w:lineRule="auto"/>
    </w:pPr>
  </w:style>
  <w:style w:type="character" w:styleId="HeaderChar" w:customStyle="1">
    <w:name w:val="Header Char"/>
    <w:basedOn w:val="DefaultParagraphFont"/>
    <w:link w:val="Header"/>
    <w:uiPriority w:val="99"/>
    <w:rsid w:val="006B13CA"/>
  </w:style>
  <w:style w:type="paragraph" w:styleId="Footer">
    <w:name w:val="footer"/>
    <w:basedOn w:val="Normal"/>
    <w:link w:val="FooterChar"/>
    <w:uiPriority w:val="99"/>
    <w:unhideWhenUsed w:val="1"/>
    <w:rsid w:val="006B13CA"/>
    <w:pPr>
      <w:tabs>
        <w:tab w:val="center" w:pos="4419"/>
        <w:tab w:val="right" w:pos="8838"/>
      </w:tabs>
      <w:spacing w:line="240" w:lineRule="auto"/>
    </w:pPr>
  </w:style>
  <w:style w:type="character" w:styleId="FooterChar" w:customStyle="1">
    <w:name w:val="Footer Char"/>
    <w:basedOn w:val="DefaultParagraphFont"/>
    <w:link w:val="Footer"/>
    <w:uiPriority w:val="99"/>
    <w:rsid w:val="006B13CA"/>
  </w:style>
  <w:style w:type="character" w:styleId="CommentReference">
    <w:name w:val="annotation reference"/>
    <w:basedOn w:val="DefaultParagraphFont"/>
    <w:uiPriority w:val="99"/>
    <w:semiHidden w:val="1"/>
    <w:unhideWhenUsed w:val="1"/>
    <w:rsid w:val="006B13CA"/>
    <w:rPr>
      <w:sz w:val="16"/>
      <w:szCs w:val="16"/>
    </w:rPr>
  </w:style>
  <w:style w:type="paragraph" w:styleId="CommentText">
    <w:name w:val="annotation text"/>
    <w:basedOn w:val="Normal"/>
    <w:link w:val="CommentTextChar"/>
    <w:uiPriority w:val="99"/>
    <w:unhideWhenUsed w:val="1"/>
    <w:rsid w:val="006B13CA"/>
    <w:pPr>
      <w:spacing w:line="240" w:lineRule="auto"/>
    </w:pPr>
    <w:rPr>
      <w:sz w:val="20"/>
      <w:szCs w:val="20"/>
    </w:rPr>
  </w:style>
  <w:style w:type="character" w:styleId="CommentTextChar" w:customStyle="1">
    <w:name w:val="Comment Text Char"/>
    <w:basedOn w:val="DefaultParagraphFont"/>
    <w:link w:val="CommentText"/>
    <w:uiPriority w:val="99"/>
    <w:rsid w:val="006B13CA"/>
    <w:rPr>
      <w:rFonts w:ascii="Times New Roman" w:hAnsi="Times New Roman"/>
      <w:sz w:val="20"/>
      <w:szCs w:val="20"/>
    </w:rPr>
  </w:style>
  <w:style w:type="paragraph" w:styleId="BalloonText">
    <w:name w:val="Balloon Text"/>
    <w:basedOn w:val="Normal"/>
    <w:link w:val="BalloonTextChar"/>
    <w:uiPriority w:val="99"/>
    <w:semiHidden w:val="1"/>
    <w:unhideWhenUsed w:val="1"/>
    <w:rsid w:val="006B13C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6B13CA"/>
    <w:rPr>
      <w:rFonts w:ascii="Segoe UI" w:cs="Segoe UI" w:hAnsi="Segoe UI"/>
      <w:sz w:val="18"/>
      <w:szCs w:val="18"/>
    </w:rPr>
  </w:style>
  <w:style w:type="character" w:styleId="Heading1Char" w:customStyle="1">
    <w:name w:val="Heading 1 Char"/>
    <w:aliases w:val="Nivel 1 APA Char"/>
    <w:basedOn w:val="DefaultParagraphFont"/>
    <w:link w:val="Heading1"/>
    <w:uiPriority w:val="9"/>
    <w:rsid w:val="00553A44"/>
    <w:rPr>
      <w:rFonts w:ascii="Times New Roman" w:hAnsi="Times New Roman" w:cstheme="majorBidi" w:eastAsiaTheme="majorEastAsia"/>
      <w:b w:val="1"/>
      <w:sz w:val="24"/>
      <w:szCs w:val="32"/>
    </w:rPr>
  </w:style>
  <w:style w:type="character" w:styleId="Heading2Char" w:customStyle="1">
    <w:name w:val="Heading 2 Char"/>
    <w:aliases w:val="Nivel 2 APA Char"/>
    <w:basedOn w:val="DefaultParagraphFont"/>
    <w:link w:val="Heading2"/>
    <w:uiPriority w:val="9"/>
    <w:rsid w:val="000A7650"/>
    <w:rPr>
      <w:rFonts w:ascii="Times New Roman" w:hAnsi="Times New Roman" w:cstheme="majorBidi" w:eastAsiaTheme="majorEastAsia"/>
      <w:b w:val="1"/>
      <w:sz w:val="24"/>
      <w:szCs w:val="26"/>
    </w:rPr>
  </w:style>
  <w:style w:type="character" w:styleId="Heading3Char" w:customStyle="1">
    <w:name w:val="Heading 3 Char"/>
    <w:aliases w:val="Nivel 3 APA Char"/>
    <w:basedOn w:val="DefaultParagraphFont"/>
    <w:link w:val="Heading3"/>
    <w:uiPriority w:val="9"/>
    <w:rsid w:val="00B77F22"/>
    <w:rPr>
      <w:rFonts w:ascii="Times New Roman" w:hAnsi="Times New Roman" w:cstheme="majorBidi" w:eastAsiaTheme="majorEastAsia"/>
      <w:b w:val="1"/>
      <w:i w:val="1"/>
      <w:sz w:val="24"/>
      <w:szCs w:val="24"/>
    </w:rPr>
  </w:style>
  <w:style w:type="character" w:styleId="Heading4Char" w:customStyle="1">
    <w:name w:val="Heading 4 Char"/>
    <w:aliases w:val="Nivel 4 APA Char"/>
    <w:basedOn w:val="DefaultParagraphFont"/>
    <w:link w:val="Heading4"/>
    <w:uiPriority w:val="9"/>
    <w:rsid w:val="00B77F22"/>
    <w:rPr>
      <w:rFonts w:ascii="Times New Roman" w:hAnsi="Times New Roman" w:cstheme="majorBidi" w:eastAsiaTheme="majorEastAsia"/>
      <w:b w:val="1"/>
      <w:iCs w:val="1"/>
      <w:sz w:val="24"/>
    </w:rPr>
  </w:style>
  <w:style w:type="paragraph" w:styleId="TOCHeading">
    <w:name w:val="TOC Heading"/>
    <w:basedOn w:val="Heading1"/>
    <w:next w:val="Normal"/>
    <w:uiPriority w:val="39"/>
    <w:unhideWhenUsed w:val="1"/>
    <w:qFormat w:val="1"/>
    <w:rsid w:val="00C909C4"/>
    <w:pPr>
      <w:outlineLvl w:val="9"/>
    </w:pPr>
    <w:rPr>
      <w:lang w:eastAsia="es-CO"/>
    </w:rPr>
  </w:style>
  <w:style w:type="paragraph" w:styleId="TOC1">
    <w:name w:val="toc 1"/>
    <w:basedOn w:val="Normal"/>
    <w:next w:val="Normal"/>
    <w:autoRedefine w:val="1"/>
    <w:uiPriority w:val="39"/>
    <w:unhideWhenUsed w:val="1"/>
    <w:rsid w:val="00825190"/>
    <w:pPr>
      <w:tabs>
        <w:tab w:val="right" w:leader="dot" w:pos="9394"/>
      </w:tabs>
      <w:spacing w:after="240" w:before="240" w:line="240" w:lineRule="auto"/>
      <w:jc w:val="left"/>
    </w:pPr>
  </w:style>
  <w:style w:type="paragraph" w:styleId="TOC2">
    <w:name w:val="toc 2"/>
    <w:basedOn w:val="Normal"/>
    <w:next w:val="Normal"/>
    <w:autoRedefine w:val="1"/>
    <w:uiPriority w:val="39"/>
    <w:unhideWhenUsed w:val="1"/>
    <w:rsid w:val="001A5143"/>
    <w:pPr>
      <w:spacing w:after="240" w:before="240" w:line="240" w:lineRule="auto"/>
      <w:ind w:left="238"/>
      <w:jc w:val="left"/>
    </w:pPr>
  </w:style>
  <w:style w:type="character" w:styleId="Hyperlink">
    <w:name w:val="Hyperlink"/>
    <w:basedOn w:val="DefaultParagraphFont"/>
    <w:uiPriority w:val="99"/>
    <w:unhideWhenUsed w:val="1"/>
    <w:rsid w:val="00EF2223"/>
    <w:rPr>
      <w:color w:val="0563c1" w:themeColor="hyperlink"/>
      <w:u w:val="single"/>
    </w:rPr>
  </w:style>
  <w:style w:type="paragraph" w:styleId="TOC3">
    <w:name w:val="toc 3"/>
    <w:basedOn w:val="Normal"/>
    <w:next w:val="Normal"/>
    <w:autoRedefine w:val="1"/>
    <w:uiPriority w:val="39"/>
    <w:unhideWhenUsed w:val="1"/>
    <w:rsid w:val="001A5143"/>
    <w:pPr>
      <w:spacing w:after="240" w:before="240" w:line="240" w:lineRule="auto"/>
      <w:ind w:left="442"/>
      <w:jc w:val="left"/>
    </w:pPr>
    <w:rPr>
      <w:rFonts w:cs="Times New Roman" w:eastAsiaTheme="minorEastAsia"/>
      <w:lang w:eastAsia="es-CO"/>
    </w:rPr>
  </w:style>
  <w:style w:type="paragraph" w:styleId="CommentSubject">
    <w:name w:val="annotation subject"/>
    <w:basedOn w:val="CommentText"/>
    <w:next w:val="CommentText"/>
    <w:link w:val="CommentSubjectChar"/>
    <w:uiPriority w:val="99"/>
    <w:semiHidden w:val="1"/>
    <w:unhideWhenUsed w:val="1"/>
    <w:rsid w:val="00257918"/>
    <w:rPr>
      <w:b w:val="1"/>
      <w:bCs w:val="1"/>
    </w:rPr>
  </w:style>
  <w:style w:type="character" w:styleId="CommentSubjectChar" w:customStyle="1">
    <w:name w:val="Comment Subject Char"/>
    <w:basedOn w:val="CommentTextChar"/>
    <w:link w:val="CommentSubject"/>
    <w:uiPriority w:val="99"/>
    <w:semiHidden w:val="1"/>
    <w:rsid w:val="00257918"/>
    <w:rPr>
      <w:rFonts w:ascii="Times New Roman" w:hAnsi="Times New Roman"/>
      <w:b w:val="1"/>
      <w:bCs w:val="1"/>
      <w:sz w:val="20"/>
      <w:szCs w:val="20"/>
    </w:rPr>
  </w:style>
  <w:style w:type="table" w:styleId="TableGrid">
    <w:name w:val="Table Grid"/>
    <w:basedOn w:val="TableNormal"/>
    <w:uiPriority w:val="39"/>
    <w:rsid w:val="004B3744"/>
    <w:pPr>
      <w:spacing w:after="0" w:line="240" w:lineRule="auto"/>
    </w:pPr>
    <w:rPr>
      <w:rFonts w:ascii="Times New Roman" w:hAnsi="Times New Roman"/>
      <w:sz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aption">
    <w:name w:val="caption"/>
    <w:basedOn w:val="Normal"/>
    <w:next w:val="Normal"/>
    <w:uiPriority w:val="35"/>
    <w:unhideWhenUsed w:val="1"/>
    <w:qFormat w:val="1"/>
    <w:rsid w:val="0060175E"/>
    <w:pPr>
      <w:spacing w:after="120" w:line="240" w:lineRule="auto"/>
      <w:jc w:val="left"/>
    </w:pPr>
    <w:rPr>
      <w:i w:val="1"/>
      <w:iCs w:val="1"/>
      <w:szCs w:val="18"/>
    </w:rPr>
  </w:style>
  <w:style w:type="character" w:styleId="Estilo10" w:customStyle="1">
    <w:name w:val="Estilo10"/>
    <w:basedOn w:val="DefaultParagraphFont"/>
    <w:uiPriority w:val="1"/>
    <w:rsid w:val="001E1DD5"/>
    <w:rPr>
      <w:rFonts w:ascii="Times New Roman" w:hAnsi="Times New Roman"/>
      <w:sz w:val="20"/>
    </w:rPr>
  </w:style>
  <w:style w:type="paragraph" w:styleId="ListParagraph">
    <w:name w:val="List Paragraph"/>
    <w:basedOn w:val="Normal"/>
    <w:uiPriority w:val="34"/>
    <w:qFormat w:val="1"/>
    <w:rsid w:val="00317330"/>
    <w:pPr>
      <w:contextualSpacing w:val="1"/>
    </w:pPr>
  </w:style>
  <w:style w:type="character" w:styleId="Heading5Char" w:customStyle="1">
    <w:name w:val="Heading 5 Char"/>
    <w:aliases w:val="Nivel 5 APA Char"/>
    <w:basedOn w:val="DefaultParagraphFont"/>
    <w:link w:val="Heading5"/>
    <w:uiPriority w:val="9"/>
    <w:rsid w:val="008203A8"/>
    <w:rPr>
      <w:rFonts w:ascii="Times New Roman" w:hAnsi="Times New Roman" w:cstheme="majorBidi" w:eastAsiaTheme="majorEastAsia"/>
      <w:b w:val="1"/>
      <w:i w:val="1"/>
      <w:sz w:val="24"/>
    </w:rPr>
  </w:style>
  <w:style w:type="paragraph" w:styleId="Bibliography">
    <w:name w:val="Bibliography"/>
    <w:basedOn w:val="Normal"/>
    <w:next w:val="Normal"/>
    <w:uiPriority w:val="37"/>
    <w:unhideWhenUsed w:val="1"/>
    <w:rsid w:val="00377F9C"/>
  </w:style>
  <w:style w:type="paragraph" w:styleId="FootnoteText">
    <w:name w:val="footnote text"/>
    <w:basedOn w:val="Normal"/>
    <w:link w:val="FootnoteTextChar"/>
    <w:uiPriority w:val="99"/>
    <w:semiHidden w:val="1"/>
    <w:unhideWhenUsed w:val="1"/>
    <w:rsid w:val="009B35C3"/>
    <w:pPr>
      <w:spacing w:line="240" w:lineRule="auto"/>
    </w:pPr>
    <w:rPr>
      <w:sz w:val="20"/>
      <w:szCs w:val="20"/>
    </w:rPr>
  </w:style>
  <w:style w:type="character" w:styleId="FootnoteTextChar" w:customStyle="1">
    <w:name w:val="Footnote Text Char"/>
    <w:basedOn w:val="DefaultParagraphFont"/>
    <w:link w:val="FootnoteText"/>
    <w:uiPriority w:val="99"/>
    <w:semiHidden w:val="1"/>
    <w:rsid w:val="009B35C3"/>
    <w:rPr>
      <w:rFonts w:ascii="Times New Roman" w:hAnsi="Times New Roman"/>
      <w:sz w:val="20"/>
      <w:szCs w:val="20"/>
    </w:rPr>
  </w:style>
  <w:style w:type="character" w:styleId="FootnoteReference">
    <w:name w:val="footnote reference"/>
    <w:basedOn w:val="DefaultParagraphFont"/>
    <w:uiPriority w:val="99"/>
    <w:semiHidden w:val="1"/>
    <w:unhideWhenUsed w:val="1"/>
    <w:rsid w:val="009B35C3"/>
    <w:rPr>
      <w:vertAlign w:val="superscript"/>
    </w:rPr>
  </w:style>
  <w:style w:type="character" w:styleId="EndnoteReference">
    <w:name w:val="endnote reference"/>
    <w:basedOn w:val="DefaultParagraphFont"/>
    <w:uiPriority w:val="99"/>
    <w:semiHidden w:val="1"/>
    <w:unhideWhenUsed w:val="1"/>
    <w:rsid w:val="008A4B69"/>
    <w:rPr>
      <w:vertAlign w:val="superscript"/>
    </w:rPr>
  </w:style>
  <w:style w:type="paragraph" w:styleId="List">
    <w:name w:val="List"/>
    <w:basedOn w:val="Normal"/>
    <w:uiPriority w:val="99"/>
    <w:unhideWhenUsed w:val="1"/>
    <w:rsid w:val="00892860"/>
    <w:pPr>
      <w:ind w:left="283" w:hanging="283"/>
      <w:contextualSpacing w:val="1"/>
    </w:pPr>
  </w:style>
  <w:style w:type="paragraph" w:styleId="List2">
    <w:name w:val="List 2"/>
    <w:basedOn w:val="Normal"/>
    <w:uiPriority w:val="99"/>
    <w:unhideWhenUsed w:val="1"/>
    <w:rsid w:val="00892860"/>
    <w:pPr>
      <w:ind w:left="566" w:hanging="283"/>
      <w:contextualSpacing w:val="1"/>
    </w:pPr>
  </w:style>
  <w:style w:type="paragraph" w:styleId="Salutation">
    <w:name w:val="Salutation"/>
    <w:basedOn w:val="Normal"/>
    <w:next w:val="Normal"/>
    <w:link w:val="SalutationChar"/>
    <w:uiPriority w:val="99"/>
    <w:unhideWhenUsed w:val="1"/>
    <w:rsid w:val="00892860"/>
  </w:style>
  <w:style w:type="character" w:styleId="SalutationChar" w:customStyle="1">
    <w:name w:val="Salutation Char"/>
    <w:basedOn w:val="DefaultParagraphFont"/>
    <w:link w:val="Salutation"/>
    <w:uiPriority w:val="99"/>
    <w:rsid w:val="00892860"/>
    <w:rPr>
      <w:rFonts w:ascii="Times New Roman" w:hAnsi="Times New Roman"/>
      <w:sz w:val="24"/>
    </w:rPr>
  </w:style>
  <w:style w:type="paragraph" w:styleId="Title">
    <w:name w:val="Title"/>
    <w:basedOn w:val="Normal"/>
    <w:next w:val="Normal"/>
    <w:link w:val="TitleChar"/>
    <w:uiPriority w:val="10"/>
    <w:qFormat w:val="1"/>
    <w:rsid w:val="00892860"/>
    <w:pPr>
      <w:spacing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892860"/>
    <w:rPr>
      <w:rFonts w:asciiTheme="majorHAnsi" w:cstheme="majorBidi" w:eastAsiaTheme="majorEastAsia" w:hAnsiTheme="majorHAnsi"/>
      <w:spacing w:val="-10"/>
      <w:kern w:val="28"/>
      <w:sz w:val="56"/>
      <w:szCs w:val="56"/>
    </w:rPr>
  </w:style>
  <w:style w:type="paragraph" w:styleId="BodyText">
    <w:name w:val="Body Text"/>
    <w:basedOn w:val="Normal"/>
    <w:link w:val="BodyTextChar"/>
    <w:uiPriority w:val="99"/>
    <w:unhideWhenUsed w:val="1"/>
    <w:rsid w:val="00892860"/>
    <w:pPr>
      <w:spacing w:after="120"/>
    </w:pPr>
  </w:style>
  <w:style w:type="character" w:styleId="BodyTextChar" w:customStyle="1">
    <w:name w:val="Body Text Char"/>
    <w:basedOn w:val="DefaultParagraphFont"/>
    <w:link w:val="BodyText"/>
    <w:uiPriority w:val="99"/>
    <w:rsid w:val="00892860"/>
    <w:rPr>
      <w:rFonts w:ascii="Times New Roman" w:hAnsi="Times New Roman"/>
      <w:sz w:val="24"/>
    </w:rPr>
  </w:style>
  <w:style w:type="paragraph" w:styleId="BodyTextIndent">
    <w:name w:val="Body Text Indent"/>
    <w:basedOn w:val="Normal"/>
    <w:link w:val="BodyTextIndentChar"/>
    <w:uiPriority w:val="99"/>
    <w:unhideWhenUsed w:val="1"/>
    <w:rsid w:val="00892860"/>
    <w:pPr>
      <w:spacing w:after="120"/>
      <w:ind w:left="283"/>
    </w:pPr>
  </w:style>
  <w:style w:type="character" w:styleId="BodyTextIndentChar" w:customStyle="1">
    <w:name w:val="Body Text Indent Char"/>
    <w:basedOn w:val="DefaultParagraphFont"/>
    <w:link w:val="BodyTextIndent"/>
    <w:uiPriority w:val="99"/>
    <w:rsid w:val="00892860"/>
    <w:rPr>
      <w:rFonts w:ascii="Times New Roman" w:hAnsi="Times New Roman"/>
      <w:sz w:val="24"/>
    </w:rPr>
  </w:style>
  <w:style w:type="paragraph" w:styleId="Subtitle">
    <w:name w:val="Subtitle"/>
    <w:basedOn w:val="Normal"/>
    <w:next w:val="Normal"/>
    <w:link w:val="SubtitleChar"/>
    <w:uiPriority w:val="11"/>
    <w:qFormat w:val="1"/>
    <w:rsid w:val="00892860"/>
    <w:pPr>
      <w:numPr>
        <w:ilvl w:val="1"/>
      </w:numPr>
      <w:spacing w:after="160"/>
    </w:pPr>
    <w:rPr>
      <w:rFonts w:asciiTheme="minorHAnsi" w:eastAsiaTheme="minorEastAsia" w:hAnsiTheme="minorHAnsi"/>
      <w:color w:val="5a5a5a" w:themeColor="text1" w:themeTint="0000A5"/>
      <w:spacing w:val="15"/>
      <w:sz w:val="22"/>
    </w:rPr>
  </w:style>
  <w:style w:type="character" w:styleId="SubtitleChar" w:customStyle="1">
    <w:name w:val="Subtitle Char"/>
    <w:basedOn w:val="DefaultParagraphFont"/>
    <w:link w:val="Subtitle"/>
    <w:uiPriority w:val="11"/>
    <w:rsid w:val="00892860"/>
    <w:rPr>
      <w:rFonts w:eastAsiaTheme="minorEastAsia"/>
      <w:color w:val="5a5a5a" w:themeColor="text1" w:themeTint="0000A5"/>
      <w:spacing w:val="15"/>
    </w:rPr>
  </w:style>
  <w:style w:type="paragraph" w:styleId="Caracteresenmarcados" w:customStyle="1">
    <w:name w:val="Caracteres enmarcados"/>
    <w:basedOn w:val="Normal"/>
    <w:rsid w:val="00892860"/>
  </w:style>
  <w:style w:type="paragraph" w:styleId="BodyTextFirstIndent">
    <w:name w:val="Body Text First Indent"/>
    <w:basedOn w:val="BodyText"/>
    <w:link w:val="BodyTextFirstIndentChar"/>
    <w:uiPriority w:val="99"/>
    <w:unhideWhenUsed w:val="1"/>
    <w:rsid w:val="00892860"/>
    <w:pPr>
      <w:spacing w:after="0"/>
      <w:ind w:firstLine="360"/>
    </w:pPr>
  </w:style>
  <w:style w:type="character" w:styleId="BodyTextFirstIndentChar" w:customStyle="1">
    <w:name w:val="Body Text First Indent Char"/>
    <w:basedOn w:val="BodyTextChar"/>
    <w:link w:val="BodyTextFirstIndent"/>
    <w:uiPriority w:val="99"/>
    <w:rsid w:val="00892860"/>
    <w:rPr>
      <w:rFonts w:ascii="Times New Roman" w:hAnsi="Times New Roman"/>
      <w:sz w:val="24"/>
    </w:rPr>
  </w:style>
  <w:style w:type="paragraph" w:styleId="BodyTextFirstIndent2">
    <w:name w:val="Body Text First Indent 2"/>
    <w:basedOn w:val="BodyTextIndent"/>
    <w:link w:val="BodyTextFirstIndent2Char"/>
    <w:uiPriority w:val="99"/>
    <w:unhideWhenUsed w:val="1"/>
    <w:rsid w:val="00892860"/>
    <w:pPr>
      <w:spacing w:after="0"/>
      <w:ind w:left="360" w:firstLine="360"/>
    </w:pPr>
  </w:style>
  <w:style w:type="character" w:styleId="BodyTextFirstIndent2Char" w:customStyle="1">
    <w:name w:val="Body Text First Indent 2 Char"/>
    <w:basedOn w:val="BodyTextIndentChar"/>
    <w:link w:val="BodyTextFirstIndent2"/>
    <w:uiPriority w:val="99"/>
    <w:rsid w:val="00892860"/>
    <w:rPr>
      <w:rFonts w:ascii="Times New Roman" w:hAnsi="Times New Roman"/>
      <w:sz w:val="24"/>
    </w:rPr>
  </w:style>
  <w:style w:type="paragraph" w:styleId="PrrAPA" w:customStyle="1">
    <w:name w:val="Párr.APA"/>
    <w:basedOn w:val="Normal"/>
    <w:link w:val="PrrAPACar"/>
    <w:qFormat w:val="1"/>
    <w:rsid w:val="00F25464"/>
    <w:pPr>
      <w:ind w:firstLine="709"/>
    </w:pPr>
    <w:rPr>
      <w:rFonts w:cs="Times New Roman"/>
      <w:szCs w:val="24"/>
    </w:rPr>
  </w:style>
  <w:style w:type="paragraph" w:styleId="Cita40" w:customStyle="1">
    <w:name w:val="Cita+40"/>
    <w:basedOn w:val="CommentText"/>
    <w:link w:val="Cita40Car"/>
    <w:qFormat w:val="1"/>
    <w:rsid w:val="001913F2"/>
    <w:pPr>
      <w:spacing w:line="360" w:lineRule="auto"/>
      <w:ind w:left="709"/>
    </w:pPr>
    <w:rPr>
      <w:sz w:val="24"/>
    </w:rPr>
  </w:style>
  <w:style w:type="paragraph" w:styleId="TOC4">
    <w:name w:val="toc 4"/>
    <w:basedOn w:val="Normal"/>
    <w:next w:val="Normal"/>
    <w:autoRedefine w:val="1"/>
    <w:uiPriority w:val="39"/>
    <w:unhideWhenUsed w:val="1"/>
    <w:rsid w:val="001A5143"/>
    <w:pPr>
      <w:spacing w:after="240" w:before="240" w:line="240" w:lineRule="auto"/>
      <w:ind w:left="720"/>
      <w:jc w:val="left"/>
    </w:pPr>
  </w:style>
  <w:style w:type="paragraph" w:styleId="TOC5">
    <w:name w:val="toc 5"/>
    <w:basedOn w:val="Normal"/>
    <w:next w:val="Normal"/>
    <w:autoRedefine w:val="1"/>
    <w:uiPriority w:val="39"/>
    <w:unhideWhenUsed w:val="1"/>
    <w:rsid w:val="001A5143"/>
    <w:pPr>
      <w:spacing w:after="240" w:before="240" w:line="240" w:lineRule="auto"/>
      <w:ind w:left="958"/>
      <w:jc w:val="left"/>
    </w:pPr>
  </w:style>
  <w:style w:type="paragraph" w:styleId="TableofFigures">
    <w:name w:val="table of figures"/>
    <w:basedOn w:val="Normal"/>
    <w:next w:val="Normal"/>
    <w:uiPriority w:val="99"/>
    <w:unhideWhenUsed w:val="1"/>
    <w:rsid w:val="008E10F2"/>
    <w:pPr>
      <w:spacing w:after="240" w:before="240" w:line="240" w:lineRule="auto"/>
      <w:jc w:val="left"/>
    </w:pPr>
  </w:style>
  <w:style w:type="paragraph" w:styleId="PrrIEEE" w:customStyle="1">
    <w:name w:val="Párr.IEEE"/>
    <w:basedOn w:val="Normal"/>
    <w:link w:val="PrrIEEECar"/>
    <w:rsid w:val="00BD79EE"/>
    <w:pPr>
      <w:ind w:firstLine="680"/>
    </w:pPr>
    <w:rPr>
      <w:rFonts w:cs="Times New Roman"/>
      <w:szCs w:val="24"/>
    </w:rPr>
  </w:style>
  <w:style w:type="character" w:styleId="PrrIEEECar" w:customStyle="1">
    <w:name w:val="Párr.IEEE Car"/>
    <w:basedOn w:val="DefaultParagraphFont"/>
    <w:link w:val="PrrIEEE"/>
    <w:rsid w:val="00BD79EE"/>
    <w:rPr>
      <w:rFonts w:ascii="Times New Roman" w:cs="Times New Roman" w:hAnsi="Times New Roman"/>
      <w:sz w:val="24"/>
      <w:szCs w:val="24"/>
    </w:rPr>
  </w:style>
  <w:style w:type="character" w:styleId="PrrAPACar" w:customStyle="1">
    <w:name w:val="Párr.APA Car"/>
    <w:basedOn w:val="DefaultParagraphFont"/>
    <w:link w:val="PrrAPA"/>
    <w:rsid w:val="00A2232C"/>
    <w:rPr>
      <w:rFonts w:ascii="Times New Roman" w:cs="Times New Roman" w:hAnsi="Times New Roman"/>
      <w:sz w:val="24"/>
      <w:szCs w:val="24"/>
    </w:rPr>
  </w:style>
  <w:style w:type="character" w:styleId="Cita40Car" w:customStyle="1">
    <w:name w:val="Cita+40 Car"/>
    <w:basedOn w:val="DefaultParagraphFont"/>
    <w:link w:val="Cita40"/>
    <w:rsid w:val="00806D04"/>
    <w:rPr>
      <w:rFonts w:ascii="Times New Roman" w:hAnsi="Times New Roman"/>
      <w:sz w:val="24"/>
      <w:szCs w:val="20"/>
    </w:rPr>
  </w:style>
  <w:style w:type="character" w:styleId="UnresolvedMention">
    <w:name w:val="Unresolved Mention"/>
    <w:basedOn w:val="DefaultParagraphFont"/>
    <w:uiPriority w:val="99"/>
    <w:semiHidden w:val="1"/>
    <w:unhideWhenUsed w:val="1"/>
    <w:rsid w:val="00CE5AFD"/>
    <w:rPr>
      <w:color w:val="605e5c"/>
      <w:shd w:color="auto" w:fill="e1dfdd" w:val="clear"/>
    </w:rPr>
  </w:style>
  <w:style w:type="paragraph" w:styleId="NoSpacing">
    <w:name w:val="No Spacing"/>
    <w:uiPriority w:val="1"/>
    <w:rsid w:val="00CE5AFD"/>
    <w:pPr>
      <w:spacing w:after="0" w:line="240" w:lineRule="auto"/>
    </w:pPr>
    <w:rPr>
      <w:rFonts w:ascii="Calibri" w:cs="Times New Roman" w:eastAsia="Calibri" w:hAnsi="Calibri"/>
    </w:rPr>
  </w:style>
  <w:style w:type="paragraph" w:styleId="Normal1" w:customStyle="1">
    <w:name w:val="Normal1"/>
    <w:basedOn w:val="Normal"/>
    <w:link w:val="normalCar"/>
    <w:rsid w:val="00CE5AFD"/>
    <w:pPr>
      <w:spacing w:after="160" w:line="259" w:lineRule="auto"/>
      <w:jc w:val="left"/>
    </w:pPr>
  </w:style>
  <w:style w:type="character" w:styleId="normalCar" w:customStyle="1">
    <w:name w:val="normal Car"/>
    <w:basedOn w:val="DefaultParagraphFont"/>
    <w:link w:val="Normal1"/>
    <w:rsid w:val="00CE5AFD"/>
    <w:rPr>
      <w:rFonts w:ascii="Times New Roman" w:hAnsi="Times New Roman"/>
      <w:sz w:val="24"/>
    </w:rPr>
  </w:style>
  <w:style w:type="paragraph" w:styleId="NormalWeb">
    <w:name w:val="Normal (Web)"/>
    <w:basedOn w:val="Normal"/>
    <w:uiPriority w:val="99"/>
    <w:unhideWhenUsed w:val="1"/>
    <w:rsid w:val="00910070"/>
    <w:pPr>
      <w:spacing w:after="100" w:afterAutospacing="1" w:before="100" w:beforeAutospacing="1" w:line="240" w:lineRule="auto"/>
      <w:jc w:val="left"/>
    </w:pPr>
    <w:rPr>
      <w:rFonts w:cs="Times New Roman" w:eastAsia="Times New Roman"/>
      <w:szCs w:val="24"/>
      <w:lang w:eastAsia="es-CO"/>
    </w:rPr>
  </w:style>
  <w:style w:type="paragraph" w:styleId="Revision">
    <w:name w:val="Revision"/>
    <w:hidden w:val="1"/>
    <w:uiPriority w:val="99"/>
    <w:semiHidden w:val="1"/>
    <w:rsid w:val="009F47A3"/>
    <w:pPr>
      <w:spacing w:after="0" w:line="240" w:lineRule="auto"/>
    </w:pPr>
    <w:rPr>
      <w:rFonts w:ascii="Times New Roman" w:hAnsi="Times New Roman"/>
      <w:sz w:val="24"/>
    </w:rPr>
  </w:style>
  <w:style w:type="paragraph" w:styleId="Subtitle">
    <w:name w:val="Subtitle"/>
    <w:basedOn w:val="Normal"/>
    <w:next w:val="Normal"/>
    <w:pPr>
      <w:spacing w:after="160" w:lineRule="auto"/>
    </w:pPr>
    <w:rPr>
      <w:rFonts w:ascii="Calibri" w:cs="Calibri" w:eastAsia="Calibri" w:hAnsi="Calibri"/>
      <w:color w:val="5a5a5a"/>
      <w:sz w:val="22"/>
      <w:szCs w:val="22"/>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spacing w:after="160" w:lineRule="auto"/>
    </w:pPr>
    <w:rPr>
      <w:rFonts w:ascii="Calibri" w:cs="Calibri" w:eastAsia="Calibri" w:hAnsi="Calibri"/>
      <w:color w:val="5a5a5a"/>
      <w:sz w:val="22"/>
      <w:szCs w:val="22"/>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6.png"/><Relationship Id="rId41" Type="http://schemas.openxmlformats.org/officeDocument/2006/relationships/image" Target="media/image24.png"/><Relationship Id="rId44" Type="http://schemas.openxmlformats.org/officeDocument/2006/relationships/image" Target="media/image37.png"/><Relationship Id="rId43" Type="http://schemas.openxmlformats.org/officeDocument/2006/relationships/header" Target="header1.xml"/><Relationship Id="rId46" Type="http://schemas.openxmlformats.org/officeDocument/2006/relationships/image" Target="media/image31.png"/><Relationship Id="rId45" Type="http://schemas.openxmlformats.org/officeDocument/2006/relationships/hyperlink" Target="https://www.legalbluebook.com/" TargetMode="External"/><Relationship Id="rId1" Type="http://schemas.openxmlformats.org/officeDocument/2006/relationships/image" Target="media/image2.png"/><Relationship Id="rId2" Type="http://schemas.openxmlformats.org/officeDocument/2006/relationships/image" Target="media/image1.png"/><Relationship Id="rId3" Type="http://schemas.openxmlformats.org/officeDocument/2006/relationships/theme" Target="theme/theme1.xml"/><Relationship Id="rId4" Type="http://schemas.openxmlformats.org/officeDocument/2006/relationships/comments" Target="comments.xml"/><Relationship Id="rId9" Type="http://schemas.openxmlformats.org/officeDocument/2006/relationships/customXml" Target="../customXML/item1.xml"/><Relationship Id="rId48" Type="http://schemas.openxmlformats.org/officeDocument/2006/relationships/image" Target="media/image33.png"/><Relationship Id="rId47" Type="http://schemas.openxmlformats.org/officeDocument/2006/relationships/image" Target="media/image30.png"/><Relationship Id="rId49" Type="http://schemas.openxmlformats.org/officeDocument/2006/relationships/image" Target="media/image34.png"/><Relationship Id="rId5" Type="http://schemas.openxmlformats.org/officeDocument/2006/relationships/settings" Target="settings.xml"/><Relationship Id="rId6" Type="http://schemas.openxmlformats.org/officeDocument/2006/relationships/fontTable" Target="fontTable.xml"/><Relationship Id="rId7" Type="http://schemas.openxmlformats.org/officeDocument/2006/relationships/numbering" Target="numbering.xml"/><Relationship Id="rId8" Type="http://schemas.openxmlformats.org/officeDocument/2006/relationships/styles" Target="styles.xml"/><Relationship Id="rId31" Type="http://schemas.openxmlformats.org/officeDocument/2006/relationships/image" Target="media/image27.png"/><Relationship Id="rId30" Type="http://schemas.openxmlformats.org/officeDocument/2006/relationships/image" Target="media/image38.png"/><Relationship Id="rId33" Type="http://schemas.openxmlformats.org/officeDocument/2006/relationships/image" Target="media/image22.png"/><Relationship Id="rId32" Type="http://schemas.openxmlformats.org/officeDocument/2006/relationships/image" Target="media/image41.jpg"/><Relationship Id="rId35" Type="http://schemas.openxmlformats.org/officeDocument/2006/relationships/hyperlink" Target="https://bit.ly/3wx9U0E" TargetMode="External"/><Relationship Id="rId34" Type="http://schemas.openxmlformats.org/officeDocument/2006/relationships/hyperlink" Target="http://bibliotecadigital.udea.edu.co" TargetMode="External"/><Relationship Id="rId37" Type="http://schemas.openxmlformats.org/officeDocument/2006/relationships/hyperlink" Target="https://bit.ly/2Q0sc9P" TargetMode="External"/><Relationship Id="rId36" Type="http://schemas.openxmlformats.org/officeDocument/2006/relationships/hyperlink" Target="https://bit.ly/3fOWbfB" TargetMode="External"/><Relationship Id="rId39" Type="http://schemas.openxmlformats.org/officeDocument/2006/relationships/hyperlink" Target="https://bit.ly/3t6dcG9" TargetMode="External"/><Relationship Id="rId38" Type="http://schemas.openxmlformats.org/officeDocument/2006/relationships/hyperlink" Target="https://bit.ly/2R629hP" TargetMode="External"/><Relationship Id="rId61" Type="http://schemas.openxmlformats.org/officeDocument/2006/relationships/image" Target="media/image5.png"/><Relationship Id="rId20" Type="http://schemas.openxmlformats.org/officeDocument/2006/relationships/image" Target="media/image16.png"/><Relationship Id="rId22" Type="http://schemas.openxmlformats.org/officeDocument/2006/relationships/image" Target="media/image3.png"/><Relationship Id="rId21" Type="http://schemas.openxmlformats.org/officeDocument/2006/relationships/image" Target="media/image7.png"/><Relationship Id="rId24" Type="http://schemas.openxmlformats.org/officeDocument/2006/relationships/image" Target="media/image42.png"/><Relationship Id="rId23" Type="http://schemas.openxmlformats.org/officeDocument/2006/relationships/image" Target="media/image4.png"/><Relationship Id="rId60" Type="http://schemas.openxmlformats.org/officeDocument/2006/relationships/image" Target="media/image13.png"/><Relationship Id="rId26" Type="http://schemas.openxmlformats.org/officeDocument/2006/relationships/image" Target="media/image36.png"/><Relationship Id="rId25" Type="http://schemas.openxmlformats.org/officeDocument/2006/relationships/image" Target="media/image35.png"/><Relationship Id="rId28" Type="http://schemas.openxmlformats.org/officeDocument/2006/relationships/image" Target="media/image44.png"/><Relationship Id="rId27" Type="http://schemas.openxmlformats.org/officeDocument/2006/relationships/image" Target="media/image40.png"/><Relationship Id="rId29" Type="http://schemas.openxmlformats.org/officeDocument/2006/relationships/image" Target="media/image29.png"/><Relationship Id="rId51" Type="http://schemas.openxmlformats.org/officeDocument/2006/relationships/image" Target="media/image43.png"/><Relationship Id="rId50" Type="http://schemas.openxmlformats.org/officeDocument/2006/relationships/image" Target="media/image32.png"/><Relationship Id="rId53" Type="http://schemas.openxmlformats.org/officeDocument/2006/relationships/image" Target="media/image12.png"/><Relationship Id="rId52" Type="http://schemas.openxmlformats.org/officeDocument/2006/relationships/image" Target="media/image45.png"/><Relationship Id="rId11" Type="http://schemas.openxmlformats.org/officeDocument/2006/relationships/image" Target="media/image17.png"/><Relationship Id="rId55" Type="http://schemas.openxmlformats.org/officeDocument/2006/relationships/image" Target="media/image10.png"/><Relationship Id="rId10" Type="http://schemas.microsoft.com/office/2011/relationships/commentsExtended" Target="commentsExtended.xml"/><Relationship Id="rId54" Type="http://schemas.openxmlformats.org/officeDocument/2006/relationships/image" Target="media/image15.png"/><Relationship Id="rId13" Type="http://schemas.openxmlformats.org/officeDocument/2006/relationships/image" Target="media/image20.png"/><Relationship Id="rId57" Type="http://schemas.openxmlformats.org/officeDocument/2006/relationships/image" Target="media/image9.png"/><Relationship Id="rId12" Type="http://schemas.openxmlformats.org/officeDocument/2006/relationships/image" Target="media/image23.jpg"/><Relationship Id="rId56" Type="http://schemas.openxmlformats.org/officeDocument/2006/relationships/image" Target="media/image11.png"/><Relationship Id="rId15" Type="http://schemas.openxmlformats.org/officeDocument/2006/relationships/image" Target="media/image21.png"/><Relationship Id="rId59" Type="http://schemas.openxmlformats.org/officeDocument/2006/relationships/image" Target="media/image39.png"/><Relationship Id="rId14" Type="http://schemas.openxmlformats.org/officeDocument/2006/relationships/image" Target="media/image19.png"/><Relationship Id="rId58" Type="http://schemas.openxmlformats.org/officeDocument/2006/relationships/image" Target="media/image14.png"/><Relationship Id="rId17" Type="http://schemas.openxmlformats.org/officeDocument/2006/relationships/image" Target="media/image28.png"/><Relationship Id="rId16" Type="http://schemas.openxmlformats.org/officeDocument/2006/relationships/image" Target="media/image18.png"/><Relationship Id="rId19" Type="http://schemas.openxmlformats.org/officeDocument/2006/relationships/image" Target="media/image8.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6nBJRBLl29wCa5tS5x5Ket5VEsw==">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4AGo/CjVzdWdnZXN0SWRJbXBvcnRkZjUwODNlOS1hMjkwLTRiMGYtOTY5OS0zMzY4ZmI4NGRjMjZfMRIGQXV0aG9yciExcnVTNDBDVUhwbnFCanc4M09kSnF2VWVLSmUtcUhhTn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2016-01-19T21:36:00Z</dcterms:created>
</cp:coreProperties>
</file>